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A0EEF9" w14:textId="3E6A59F0" w:rsidR="00C04ACA" w:rsidRDefault="00CB3138" w:rsidP="00B32F3A">
      <w:r>
        <w:t>Chapter 26: Performance Tips and Tricks</w:t>
      </w:r>
    </w:p>
    <w:p w14:paraId="79FC8EFC" w14:textId="26413503" w:rsidR="00C04ACA" w:rsidRDefault="00DC79D5" w:rsidP="00B32F3A">
      <w:r>
        <w:t xml:space="preserve">By </w:t>
      </w:r>
      <w:r w:rsidR="00CB3138">
        <w:t>Ray Wenderlich</w:t>
      </w:r>
    </w:p>
    <w:p w14:paraId="69065327" w14:textId="77777777" w:rsidR="00DC79D5" w:rsidRDefault="00DC79D5" w:rsidP="00DC79D5">
      <w:r>
        <w:t>[The formatitng for this section will be updated by Vicki]</w:t>
      </w:r>
    </w:p>
    <w:p w14:paraId="32B0F7E1" w14:textId="77777777" w:rsidR="00C04ACA" w:rsidRDefault="00C04ACA" w:rsidP="00B32F3A"/>
    <w:p w14:paraId="4A223E1E" w14:textId="77777777" w:rsidR="00C04ACA" w:rsidRDefault="00C04ACA" w:rsidP="00B32F3A"/>
    <w:p w14:paraId="68BD646D" w14:textId="2FC44975" w:rsidR="00CB3138" w:rsidRDefault="00CB3138" w:rsidP="00B32F3A">
      <w:r>
        <w:t xml:space="preserve">Sprite Kit does an excellent job </w:t>
      </w:r>
      <w:ins w:id="0" w:author="Bradley C. Phillips" w:date="2013-10-15T19:46:00Z">
        <w:r w:rsidR="00C82287">
          <w:t xml:space="preserve">of </w:t>
        </w:r>
      </w:ins>
      <w:r>
        <w:t>optimizing your game under the hood for great performance. Behind the scenes, Sprite Kit automatically creates object pools, avoids drawing offscreen nodes, creates bitmap font atlases</w:t>
      </w:r>
      <w:del w:id="1" w:author="Bradley C. Phillips" w:date="2013-10-15T19:48:00Z">
        <w:r w:rsidDel="00C82287">
          <w:delText>,</w:delText>
        </w:r>
      </w:del>
      <w:r>
        <w:t xml:space="preserve"> and much more</w:t>
      </w:r>
      <w:ins w:id="2" w:author="Bradley C. Phillips" w:date="2013-10-15T19:48:00Z">
        <w:r w:rsidR="00C82287">
          <w:t>,</w:t>
        </w:r>
      </w:ins>
      <w:r>
        <w:t xml:space="preserve"> so your games </w:t>
      </w:r>
      <w:ins w:id="3" w:author="Bradley C. Phillips" w:date="2013-10-15T19:47:00Z">
        <w:r w:rsidR="00C82287">
          <w:t>are fast and efficient</w:t>
        </w:r>
      </w:ins>
      <w:del w:id="4" w:author="Bradley C. Phillips" w:date="2013-10-15T19:47:00Z">
        <w:r w:rsidDel="00C82287">
          <w:delText>work great</w:delText>
        </w:r>
      </w:del>
      <w:r>
        <w:t xml:space="preserve"> without you having to think too much about it.</w:t>
      </w:r>
    </w:p>
    <w:p w14:paraId="0DE11044" w14:textId="4A333EFC" w:rsidR="00CB3138" w:rsidRDefault="00CB3138" w:rsidP="00B32F3A">
      <w:r>
        <w:t>However, as your games get</w:t>
      </w:r>
      <w:del w:id="5" w:author="Bradley C. Phillips" w:date="2013-10-15T19:48:00Z">
        <w:r w:rsidDel="00C82287">
          <w:delText xml:space="preserve"> more and</w:delText>
        </w:r>
      </w:del>
      <w:r>
        <w:t xml:space="preserve"> more complicated</w:t>
      </w:r>
      <w:ins w:id="6" w:author="Bradley C. Phillips" w:date="2013-10-15T19:48:00Z">
        <w:r w:rsidR="00C82287">
          <w:t>, from time to time</w:t>
        </w:r>
      </w:ins>
      <w:r>
        <w:t xml:space="preserve"> you </w:t>
      </w:r>
      <w:del w:id="7" w:author="Bradley C. Phillips" w:date="2013-10-15T19:48:00Z">
        <w:r w:rsidDel="00C82287">
          <w:delText xml:space="preserve">can </w:delText>
        </w:r>
      </w:del>
      <w:ins w:id="8" w:author="Bradley C. Phillips" w:date="2013-10-15T19:48:00Z">
        <w:r w:rsidR="00C82287">
          <w:t xml:space="preserve">will </w:t>
        </w:r>
      </w:ins>
      <w:r>
        <w:t>run into performance issues</w:t>
      </w:r>
      <w:del w:id="9" w:author="Bradley C. Phillips" w:date="2013-10-15T19:49:00Z">
        <w:r w:rsidDel="00C82287">
          <w:delText xml:space="preserve"> from time to time</w:delText>
        </w:r>
      </w:del>
      <w:r>
        <w:t>. The goal of this chapter i</w:t>
      </w:r>
      <w:ins w:id="10" w:author="Bradley C. Phillips" w:date="2013-10-15T19:49:00Z">
        <w:r w:rsidR="00C82287">
          <w:t>s</w:t>
        </w:r>
      </w:ins>
      <w:del w:id="11" w:author="Bradley C. Phillips" w:date="2013-10-15T19:49:00Z">
        <w:r w:rsidDel="00C82287">
          <w:delText>t</w:delText>
        </w:r>
      </w:del>
      <w:r>
        <w:t xml:space="preserve"> </w:t>
      </w:r>
      <w:ins w:id="12" w:author="Bradley C. Phillips" w:date="2013-10-15T19:49:00Z">
        <w:r w:rsidR="00C82287">
          <w:t>t</w:t>
        </w:r>
      </w:ins>
      <w:del w:id="13" w:author="Bradley C. Phillips" w:date="2013-10-15T19:49:00Z">
        <w:r w:rsidDel="00C82287">
          <w:delText>s</w:delText>
        </w:r>
      </w:del>
      <w:r>
        <w:t xml:space="preserve">o show you a few problem areas you might </w:t>
      </w:r>
      <w:del w:id="14" w:author="Bradley C. Phillips" w:date="2013-10-15T19:50:00Z">
        <w:r w:rsidDel="00C82287">
          <w:delText>run into</w:delText>
        </w:r>
      </w:del>
      <w:ins w:id="15" w:author="Bradley C. Phillips" w:date="2013-10-15T19:50:00Z">
        <w:r w:rsidR="00C82287">
          <w:t>encounter</w:t>
        </w:r>
      </w:ins>
      <w:r>
        <w:t xml:space="preserve"> </w:t>
      </w:r>
      <w:ins w:id="16" w:author="Bradley C. Phillips" w:date="2013-10-15T19:49:00Z">
        <w:r w:rsidR="00C82287">
          <w:t>when developing</w:t>
        </w:r>
      </w:ins>
      <w:del w:id="17" w:author="Bradley C. Phillips" w:date="2013-10-15T19:49:00Z">
        <w:r w:rsidDel="00C82287">
          <w:delText>in</w:delText>
        </w:r>
      </w:del>
      <w:r>
        <w:t xml:space="preserve"> your games, and give you some </w:t>
      </w:r>
      <w:ins w:id="18" w:author="Bradley C. Phillips" w:date="2013-10-15T19:49:00Z">
        <w:r w:rsidR="00C82287">
          <w:t xml:space="preserve">workaround </w:t>
        </w:r>
      </w:ins>
      <w:r>
        <w:t>tips and tricks</w:t>
      </w:r>
      <w:del w:id="19" w:author="Bradley C. Phillips" w:date="2013-10-15T19:49:00Z">
        <w:r w:rsidDel="00C82287">
          <w:delText xml:space="preserve"> on how to work around them</w:delText>
        </w:r>
      </w:del>
      <w:r>
        <w:t>.</w:t>
      </w:r>
    </w:p>
    <w:p w14:paraId="45F5CB43" w14:textId="27329B9F" w:rsidR="00CB3138" w:rsidRDefault="00DC7C48" w:rsidP="00B32F3A">
      <w:r>
        <w:t xml:space="preserve">In particular, </w:t>
      </w:r>
      <w:del w:id="20" w:author="Bradley C. Phillips" w:date="2013-10-15T19:53:00Z">
        <w:r w:rsidDel="00C82287">
          <w:delText xml:space="preserve">in this chapter </w:delText>
        </w:r>
      </w:del>
      <w:r>
        <w:t>you are going to work on a game called Bullet Sto</w:t>
      </w:r>
      <w:r w:rsidR="00057002">
        <w:t xml:space="preserve">rm. </w:t>
      </w:r>
      <w:r>
        <w:t xml:space="preserve">Here’s what it </w:t>
      </w:r>
      <w:r w:rsidR="00057002">
        <w:t xml:space="preserve">currently </w:t>
      </w:r>
      <w:r>
        <w:t>looks like:</w:t>
      </w:r>
    </w:p>
    <w:p w14:paraId="459240A0" w14:textId="6B0E85DF" w:rsidR="00DC7C48" w:rsidRDefault="00057002" w:rsidP="003E70AE">
      <w:pPr>
        <w:pStyle w:val="Image"/>
      </w:pPr>
      <w:r>
        <w:rPr>
          <w:noProof/>
        </w:rPr>
        <w:drawing>
          <wp:inline distT="0" distB="0" distL="0" distR="0" wp14:anchorId="6B4F7189" wp14:editId="5A9D994A">
            <wp:extent cx="4792345" cy="2700655"/>
            <wp:effectExtent l="0" t="0" r="8255" b="0"/>
            <wp:docPr id="4" name="Picture 4" descr="Macintosh HD:Users:rwenderlich:Library:Application Support:Developer:Shared:Xcode:Screenshots:Screenshot 2013.10.13 16.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wenderlich:Library:Application Support:Developer:Shared:Xcode:Screenshots:Screenshot 2013.10.13 16.36.3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2345" cy="2700655"/>
                    </a:xfrm>
                    <a:prstGeom prst="rect">
                      <a:avLst/>
                    </a:prstGeom>
                    <a:noFill/>
                    <a:ln>
                      <a:noFill/>
                    </a:ln>
                  </pic:spPr>
                </pic:pic>
              </a:graphicData>
            </a:graphic>
          </wp:inline>
        </w:drawing>
      </w:r>
    </w:p>
    <w:p w14:paraId="5EE8056D" w14:textId="42CA3AF8" w:rsidR="00057002" w:rsidRDefault="00057002" w:rsidP="00B32F3A">
      <w:r>
        <w:t>Bullet Storm is a demo of a side</w:t>
      </w:r>
      <w:ins w:id="21" w:author="Bradley C. Phillips" w:date="2013-10-15T19:51:00Z">
        <w:r w:rsidR="00C82287">
          <w:t>-</w:t>
        </w:r>
      </w:ins>
      <w:del w:id="22" w:author="Bradley C. Phillips" w:date="2013-10-15T19:51:00Z">
        <w:r w:rsidDel="00C82287">
          <w:delText xml:space="preserve"> </w:delText>
        </w:r>
      </w:del>
      <w:r>
        <w:t xml:space="preserve">scrolling space shooter. It’s a good start to a space game, but the performance is terrible. As you can see from this screenshot, it is running at less than 1 </w:t>
      </w:r>
      <w:ins w:id="23" w:author="Bradley C. Phillips" w:date="2013-10-15T19:51:00Z">
        <w:r w:rsidR="00C82287">
          <w:t>frame per second (</w:t>
        </w:r>
      </w:ins>
      <w:r>
        <w:t>FPS</w:t>
      </w:r>
      <w:ins w:id="24" w:author="Bradley C. Phillips" w:date="2013-10-15T19:51:00Z">
        <w:r w:rsidR="00C82287">
          <w:t>)</w:t>
        </w:r>
      </w:ins>
      <w:r>
        <w:t xml:space="preserve"> on an iPhone 5. This app would be better off as a slide show!</w:t>
      </w:r>
    </w:p>
    <w:p w14:paraId="551B4194" w14:textId="1F51A858" w:rsidR="00057002" w:rsidRDefault="00057002" w:rsidP="00B32F3A">
      <w:r>
        <w:lastRenderedPageBreak/>
        <w:t xml:space="preserve">In this chapter, you will debug Bullet Storm to </w:t>
      </w:r>
      <w:ins w:id="25" w:author="Bradley C. Phillips" w:date="2013-10-15T19:53:00Z">
        <w:r w:rsidR="00C82287">
          <w:t xml:space="preserve">discover its </w:t>
        </w:r>
      </w:ins>
      <w:del w:id="26" w:author="Bradley C. Phillips" w:date="2013-10-15T19:53:00Z">
        <w:r w:rsidDel="00C82287">
          <w:delText xml:space="preserve">find what the </w:delText>
        </w:r>
      </w:del>
      <w:r>
        <w:t>performance issues</w:t>
      </w:r>
      <w:del w:id="27" w:author="Bradley C. Phillips" w:date="2013-10-15T19:53:00Z">
        <w:r w:rsidDel="00C82287">
          <w:delText xml:space="preserve"> are,</w:delText>
        </w:r>
      </w:del>
      <w:r>
        <w:t xml:space="preserve"> and then </w:t>
      </w:r>
      <w:ins w:id="28" w:author="Bradley C. Phillips" w:date="2013-10-15T19:53:00Z">
        <w:r w:rsidR="00C82287">
          <w:t xml:space="preserve">you will </w:t>
        </w:r>
      </w:ins>
      <w:r>
        <w:t xml:space="preserve">solve them. By the time you’re done, Bullet Storm will be running nice and smooth, and you’ll </w:t>
      </w:r>
      <w:ins w:id="29" w:author="Bradley C. Phillips" w:date="2013-10-15T19:54:00Z">
        <w:r w:rsidR="00C82287">
          <w:t xml:space="preserve">be </w:t>
        </w:r>
      </w:ins>
      <w:ins w:id="30" w:author="Bradley C. Phillips" w:date="2013-10-15T19:56:00Z">
        <w:r w:rsidR="00C82287">
          <w:t>well equipped</w:t>
        </w:r>
      </w:ins>
      <w:ins w:id="31" w:author="Bradley C. Phillips" w:date="2013-10-15T19:54:00Z">
        <w:r w:rsidR="00C82287">
          <w:t xml:space="preserve"> </w:t>
        </w:r>
      </w:ins>
      <w:ins w:id="32" w:author="Bradley C. Phillips" w:date="2013-10-15T19:55:00Z">
        <w:r w:rsidR="00C82287">
          <w:t>to give your own games a performance boost</w:t>
        </w:r>
      </w:ins>
      <w:del w:id="33" w:author="Bradley C. Phillips" w:date="2013-10-15T19:55:00Z">
        <w:r w:rsidDel="00C82287">
          <w:delText>have learned a ton of tips and tricks along the way</w:delText>
        </w:r>
      </w:del>
      <w:r>
        <w:t>!</w:t>
      </w:r>
    </w:p>
    <w:p w14:paraId="40A21C2E" w14:textId="47CC3727" w:rsidR="00047E6E" w:rsidRDefault="00057002" w:rsidP="00047E6E">
      <w:pPr>
        <w:pStyle w:val="Heading2"/>
      </w:pPr>
      <w:r>
        <w:t>Getting started</w:t>
      </w:r>
    </w:p>
    <w:p w14:paraId="52DD7374" w14:textId="77777777" w:rsidR="00057002" w:rsidRDefault="00057002" w:rsidP="00057002">
      <w:r>
        <w:t xml:space="preserve">In the resources for this chapter, you will find a project called </w:t>
      </w:r>
      <w:r w:rsidRPr="00057002">
        <w:rPr>
          <w:b/>
        </w:rPr>
        <w:t>BulletStorm-Starter</w:t>
      </w:r>
      <w:r>
        <w:t>. Open the project</w:t>
      </w:r>
      <w:del w:id="34" w:author="Bradley C. Phillips" w:date="2013-10-15T19:56:00Z">
        <w:r w:rsidDel="00C82287">
          <w:delText>,</w:delText>
        </w:r>
      </w:del>
      <w:r>
        <w:t xml:space="preserve"> and build and run on your iOS device. </w:t>
      </w:r>
    </w:p>
    <w:p w14:paraId="006CB6E7" w14:textId="4D66159F" w:rsidR="00057002" w:rsidRDefault="00057002" w:rsidP="003E70AE">
      <w:pPr>
        <w:pStyle w:val="Note"/>
      </w:pPr>
      <w:r w:rsidRPr="003E70AE">
        <w:rPr>
          <w:b/>
        </w:rPr>
        <w:t>Note:</w:t>
      </w:r>
      <w:r>
        <w:t xml:space="preserve"> Remember that it’s important to run on your iOS device when </w:t>
      </w:r>
      <w:ins w:id="35" w:author="Bradley C. Phillips" w:date="2013-10-15T19:56:00Z">
        <w:r w:rsidR="00C82287">
          <w:t xml:space="preserve">testing for </w:t>
        </w:r>
      </w:ins>
      <w:del w:id="36" w:author="Bradley C. Phillips" w:date="2013-10-15T19:56:00Z">
        <w:r w:rsidDel="00C82287">
          <w:delText xml:space="preserve">doing </w:delText>
        </w:r>
      </w:del>
      <w:r>
        <w:t>performance</w:t>
      </w:r>
      <w:del w:id="37" w:author="Bradley C. Phillips" w:date="2013-10-15T19:57:00Z">
        <w:r w:rsidDel="00C82287">
          <w:delText xml:space="preserve"> testing</w:delText>
        </w:r>
      </w:del>
      <w:r>
        <w:t xml:space="preserve">, as </w:t>
      </w:r>
      <w:ins w:id="38" w:author="Bradley C. Phillips" w:date="2013-10-15T19:57:00Z">
        <w:r w:rsidR="00C82287">
          <w:t>the artificial conditions of the Simulator will give inaccurate results</w:t>
        </w:r>
      </w:ins>
      <w:del w:id="39" w:author="Bradley C. Phillips" w:date="2013-10-15T19:57:00Z">
        <w:r w:rsidDel="00C82287">
          <w:delText xml:space="preserve">performance testing in the </w:delText>
        </w:r>
      </w:del>
      <w:del w:id="40" w:author="Bradley C. Phillips" w:date="2013-10-15T19:56:00Z">
        <w:r w:rsidDel="00C82287">
          <w:delText>s</w:delText>
        </w:r>
      </w:del>
      <w:del w:id="41" w:author="Bradley C. Phillips" w:date="2013-10-15T19:57:00Z">
        <w:r w:rsidDel="00C82287">
          <w:delText>imulator will not be accurate</w:delText>
        </w:r>
      </w:del>
      <w:r>
        <w:t>.</w:t>
      </w:r>
    </w:p>
    <w:p w14:paraId="45779272" w14:textId="38269073" w:rsidR="00057002" w:rsidRDefault="003E70AE" w:rsidP="00057002">
      <w:r>
        <w:t>You should see a very sluggish game appear (your colors and exact FPS may vary):</w:t>
      </w:r>
    </w:p>
    <w:p w14:paraId="13A8C242" w14:textId="1C844577" w:rsidR="003E70AE" w:rsidRDefault="003E70AE" w:rsidP="003E70AE">
      <w:pPr>
        <w:pStyle w:val="Image"/>
      </w:pPr>
      <w:r>
        <w:rPr>
          <w:noProof/>
        </w:rPr>
        <w:drawing>
          <wp:inline distT="0" distB="0" distL="0" distR="0" wp14:anchorId="3ECECD97" wp14:editId="1F97C599">
            <wp:extent cx="4792345" cy="2700655"/>
            <wp:effectExtent l="0" t="0" r="8255" b="0"/>
            <wp:docPr id="5" name="Picture 5" descr="Macintosh HD:Users:rwenderlich:Library:Application Support:Developer:Shared:Xcode:Screenshots:Screenshot 2013.10.13 16.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wenderlich:Library:Application Support:Developer:Shared:Xcode:Screenshots:Screenshot 2013.10.13 16.39.3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2345" cy="2700655"/>
                    </a:xfrm>
                    <a:prstGeom prst="rect">
                      <a:avLst/>
                    </a:prstGeom>
                    <a:noFill/>
                    <a:ln>
                      <a:noFill/>
                    </a:ln>
                  </pic:spPr>
                </pic:pic>
              </a:graphicData>
            </a:graphic>
          </wp:inline>
        </w:drawing>
      </w:r>
    </w:p>
    <w:p w14:paraId="7E7F1A83" w14:textId="0AC8049D" w:rsidR="003E70AE" w:rsidRDefault="003E70AE" w:rsidP="003E70AE">
      <w:r>
        <w:t xml:space="preserve">While the game is running, switch to the sixth navigator tab – the </w:t>
      </w:r>
      <w:r w:rsidRPr="002376F1">
        <w:rPr>
          <w:b/>
          <w:rPrChange w:id="42" w:author="Bradley C. Phillips" w:date="2013-10-15T19:58:00Z">
            <w:rPr/>
          </w:rPrChange>
        </w:rPr>
        <w:t>Debug</w:t>
      </w:r>
      <w:r>
        <w:t xml:space="preserve"> </w:t>
      </w:r>
      <w:r w:rsidRPr="002376F1">
        <w:rPr>
          <w:b/>
          <w:rPrChange w:id="43" w:author="Bradley C. Phillips" w:date="2013-10-15T19:58:00Z">
            <w:rPr/>
          </w:rPrChange>
        </w:rPr>
        <w:t>Navigator</w:t>
      </w:r>
      <w:r>
        <w:t xml:space="preserve">. </w:t>
      </w:r>
      <w:ins w:id="44" w:author="Christopher LaPollo" w:date="2013-10-14T13:00:00Z">
        <w:r w:rsidR="00DD55E9">
          <w:t xml:space="preserve">Click the FPS section </w:t>
        </w:r>
      </w:ins>
      <w:ins w:id="45" w:author="Christopher LaPollo" w:date="2013-10-14T13:01:00Z">
        <w:r w:rsidR="00DD55E9">
          <w:t>on the left and y</w:t>
        </w:r>
      </w:ins>
      <w:del w:id="46" w:author="Christopher LaPollo" w:date="2013-10-14T13:01:00Z">
        <w:r w:rsidDel="00DD55E9">
          <w:delText>Y</w:delText>
        </w:r>
      </w:del>
      <w:r>
        <w:t>ou will see the</w:t>
      </w:r>
      <w:ins w:id="47" w:author="Christopher LaPollo" w:date="2013-10-14T13:01:00Z">
        <w:r w:rsidR="00DD55E9">
          <w:t xml:space="preserve"> game’s</w:t>
        </w:r>
      </w:ins>
      <w:r>
        <w:t xml:space="preserve"> FPS </w:t>
      </w:r>
      <w:del w:id="48" w:author="Christopher LaPollo" w:date="2013-10-14T13:01:00Z">
        <w:r w:rsidDel="00DD55E9">
          <w:delText xml:space="preserve">of the game </w:delText>
        </w:r>
      </w:del>
      <w:r>
        <w:t xml:space="preserve">(1FPS on my iPhone 5), as well as how many milliseconds </w:t>
      </w:r>
      <w:ins w:id="49" w:author="Christopher LaPollo" w:date="2013-10-14T13:01:00Z">
        <w:r w:rsidR="00DD55E9">
          <w:t>you</w:t>
        </w:r>
      </w:ins>
      <w:ins w:id="50" w:author="Bradley C. Phillips" w:date="2013-10-15T19:59:00Z">
        <w:r w:rsidR="002376F1">
          <w:t>r</w:t>
        </w:r>
      </w:ins>
      <w:ins w:id="51" w:author="Christopher LaPollo" w:date="2013-10-14T13:01:00Z">
        <w:r w:rsidR="00DD55E9">
          <w:t xml:space="preserve"> app </w:t>
        </w:r>
      </w:ins>
      <w:r>
        <w:t xml:space="preserve">is </w:t>
      </w:r>
      <w:del w:id="52" w:author="Christopher LaPollo" w:date="2013-10-14T13:02:00Z">
        <w:r w:rsidDel="00294CB9">
          <w:delText>spen</w:delText>
        </w:r>
      </w:del>
      <w:del w:id="53" w:author="Christopher LaPollo" w:date="2013-10-14T13:01:00Z">
        <w:r w:rsidDel="00DD55E9">
          <w:delText xml:space="preserve">t </w:delText>
        </w:r>
      </w:del>
      <w:del w:id="54" w:author="Christopher LaPollo" w:date="2013-10-14T13:02:00Z">
        <w:r w:rsidDel="00294CB9">
          <w:delText xml:space="preserve">on </w:delText>
        </w:r>
      </w:del>
      <w:ins w:id="55" w:author="Christopher LaPollo" w:date="2013-10-14T13:02:00Z">
        <w:r w:rsidR="00294CB9">
          <w:t xml:space="preserve">using </w:t>
        </w:r>
      </w:ins>
      <w:r>
        <w:t>the CPU or GPU each frame:</w:t>
      </w:r>
    </w:p>
    <w:p w14:paraId="1E2DDFD5" w14:textId="21476E40" w:rsidR="003E70AE" w:rsidRDefault="003E70AE" w:rsidP="003E70AE">
      <w:pPr>
        <w:pStyle w:val="Image"/>
      </w:pPr>
      <w:r w:rsidRPr="003E70AE">
        <w:rPr>
          <w:rStyle w:val="Imageborder"/>
          <w:noProof/>
        </w:rPr>
        <w:drawing>
          <wp:inline distT="0" distB="0" distL="0" distR="0" wp14:anchorId="78A85EE1" wp14:editId="2402FA42">
            <wp:extent cx="4800600" cy="1397000"/>
            <wp:effectExtent l="0" t="0" r="0" b="0"/>
            <wp:docPr id="7" name="Picture 7" descr="Macintosh HD:Users:rwenderlich:Desktop:Screen Shot 2013-10-13 at 4.4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wenderlich:Desktop:Screen Shot 2013-10-13 at 4.40.33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1397000"/>
                    </a:xfrm>
                    <a:prstGeom prst="rect">
                      <a:avLst/>
                    </a:prstGeom>
                    <a:noFill/>
                    <a:ln>
                      <a:noFill/>
                    </a:ln>
                  </pic:spPr>
                </pic:pic>
              </a:graphicData>
            </a:graphic>
          </wp:inline>
        </w:drawing>
      </w:r>
    </w:p>
    <w:p w14:paraId="25D2D396" w14:textId="5240D751" w:rsidR="003E70AE" w:rsidRDefault="003E70AE" w:rsidP="003E70AE">
      <w:r>
        <w:t>As you can see in this screenshot, a</w:t>
      </w:r>
      <w:del w:id="56" w:author="Bradley C. Phillips" w:date="2013-10-15T20:02:00Z">
        <w:r w:rsidDel="002376F1">
          <w:delText xml:space="preserve"> huge</w:delText>
        </w:r>
      </w:del>
      <w:ins w:id="57" w:author="Bradley C. Phillips" w:date="2013-10-15T20:02:00Z">
        <w:r w:rsidR="002376F1">
          <w:t>n overwhelming</w:t>
        </w:r>
      </w:ins>
      <w:r>
        <w:t xml:space="preserve"> majority of the time </w:t>
      </w:r>
      <w:ins w:id="58" w:author="Bradley C. Phillips" w:date="2013-10-15T20:01:00Z">
        <w:r w:rsidR="002376F1">
          <w:t xml:space="preserve">is spent on the CPU: </w:t>
        </w:r>
      </w:ins>
      <w:del w:id="59" w:author="Bradley C. Phillips" w:date="2013-10-15T20:01:00Z">
        <w:r w:rsidDel="002376F1">
          <w:delText>(</w:delText>
        </w:r>
      </w:del>
      <w:del w:id="60" w:author="Bradley C. Phillips" w:date="2013-10-15T20:00:00Z">
        <w:r w:rsidDel="002376F1">
          <w:delText>~</w:delText>
        </w:r>
      </w:del>
      <w:r>
        <w:t xml:space="preserve">900-1,000 </w:t>
      </w:r>
      <w:del w:id="61" w:author="Christopher LaPollo" w:date="2013-10-14T16:21:00Z">
        <w:r w:rsidDel="00A75C7D">
          <w:delText xml:space="preserve">MS </w:delText>
        </w:r>
      </w:del>
      <w:ins w:id="62" w:author="Christopher LaPollo" w:date="2013-10-14T16:21:00Z">
        <w:r w:rsidR="00A75C7D">
          <w:t xml:space="preserve">ms </w:t>
        </w:r>
      </w:ins>
      <w:r>
        <w:t>on my iPhone 5</w:t>
      </w:r>
      <w:del w:id="63" w:author="Bradley C. Phillips" w:date="2013-10-15T20:01:00Z">
        <w:r w:rsidDel="002376F1">
          <w:delText>) is spent on the CPU</w:delText>
        </w:r>
      </w:del>
      <w:r>
        <w:t xml:space="preserve">. This is generally a sign of a performance problem – </w:t>
      </w:r>
      <w:ins w:id="64" w:author="Bradley C. Phillips" w:date="2013-10-15T20:02:00Z">
        <w:r w:rsidR="002376F1">
          <w:t xml:space="preserve">you want your game to </w:t>
        </w:r>
      </w:ins>
      <w:del w:id="65" w:author="Bradley C. Phillips" w:date="2013-10-15T20:02:00Z">
        <w:r w:rsidDel="002376F1">
          <w:delText xml:space="preserve">games should typically </w:delText>
        </w:r>
      </w:del>
      <w:del w:id="66" w:author="Christopher LaPollo" w:date="2013-10-14T11:05:00Z">
        <w:r w:rsidDel="00DB1039">
          <w:delText xml:space="preserve">be </w:delText>
        </w:r>
      </w:del>
      <w:ins w:id="67" w:author="Christopher LaPollo" w:date="2013-10-14T11:05:00Z">
        <w:r w:rsidR="00DB1039">
          <w:t xml:space="preserve">use the </w:t>
        </w:r>
      </w:ins>
      <w:r>
        <w:t xml:space="preserve">GPU </w:t>
      </w:r>
      <w:del w:id="68" w:author="Christopher LaPollo" w:date="2013-10-14T11:06:00Z">
        <w:r w:rsidDel="00DB1039">
          <w:delText xml:space="preserve">bound </w:delText>
        </w:r>
      </w:del>
      <w:ins w:id="69" w:author="Christopher LaPollo" w:date="2013-10-14T11:06:00Z">
        <w:r w:rsidR="00DB1039">
          <w:t xml:space="preserve">as much as possible </w:t>
        </w:r>
      </w:ins>
      <w:r>
        <w:t xml:space="preserve">so that the </w:t>
      </w:r>
      <w:ins w:id="70" w:author="Christopher LaPollo" w:date="2013-10-14T11:05:00Z">
        <w:r w:rsidR="00DB1039">
          <w:t xml:space="preserve">graphics </w:t>
        </w:r>
      </w:ins>
      <w:r>
        <w:t xml:space="preserve">hardware can do the hard work. </w:t>
      </w:r>
    </w:p>
    <w:p w14:paraId="796A7980" w14:textId="31F2436D" w:rsidR="003E70AE" w:rsidRDefault="00E3226F" w:rsidP="003E70AE">
      <w:del w:id="71" w:author="Bradley C. Phillips" w:date="2013-10-15T20:03:00Z">
        <w:r w:rsidDel="002376F1">
          <w:delText xml:space="preserve">There’s something </w:delText>
        </w:r>
      </w:del>
      <w:ins w:id="72" w:author="Bradley C. Phillips" w:date="2013-10-15T20:03:00Z">
        <w:r w:rsidR="002376F1">
          <w:t>O</w:t>
        </w:r>
      </w:ins>
      <w:del w:id="73" w:author="Bradley C. Phillips" w:date="2013-10-15T20:03:00Z">
        <w:r w:rsidDel="002376F1">
          <w:delText>o</w:delText>
        </w:r>
      </w:del>
      <w:r>
        <w:t xml:space="preserve">bviously </w:t>
      </w:r>
      <w:ins w:id="74" w:author="Bradley C. Phillips" w:date="2013-10-15T20:03:00Z">
        <w:r w:rsidR="002376F1">
          <w:t xml:space="preserve">something </w:t>
        </w:r>
      </w:ins>
      <w:r>
        <w:t xml:space="preserve">very wrong </w:t>
      </w:r>
      <w:ins w:id="75" w:author="Bradley C. Phillips" w:date="2013-10-15T20:03:00Z">
        <w:r w:rsidR="002376F1">
          <w:t xml:space="preserve">is </w:t>
        </w:r>
      </w:ins>
      <w:r>
        <w:t>happening here</w:t>
      </w:r>
      <w:ins w:id="76" w:author="Bradley C. Phillips" w:date="2013-10-15T20:03:00Z">
        <w:r w:rsidR="002376F1">
          <w:t xml:space="preserve">, </w:t>
        </w:r>
      </w:ins>
      <w:del w:id="77" w:author="Bradley C. Phillips" w:date="2013-10-15T20:03:00Z">
        <w:r w:rsidDel="002376F1">
          <w:delText xml:space="preserve"> - </w:delText>
        </w:r>
      </w:del>
      <w:r>
        <w:t>b</w:t>
      </w:r>
      <w:r w:rsidR="003E70AE">
        <w:t>ut how can you find</w:t>
      </w:r>
      <w:ins w:id="78" w:author="Bradley C. Phillips" w:date="2013-10-15T20:04:00Z">
        <w:r w:rsidR="002376F1">
          <w:t xml:space="preserve"> out what it is</w:t>
        </w:r>
      </w:ins>
      <w:del w:id="79" w:author="Bradley C. Phillips" w:date="2013-10-15T20:04:00Z">
        <w:r w:rsidR="003E70AE" w:rsidDel="002376F1">
          <w:delText xml:space="preserve"> what the problem</w:delText>
        </w:r>
        <w:r w:rsidDel="002376F1">
          <w:delText>s</w:delText>
        </w:r>
        <w:r w:rsidR="003E70AE" w:rsidDel="002376F1">
          <w:delText xml:space="preserve"> </w:delText>
        </w:r>
        <w:r w:rsidDel="002376F1">
          <w:delText>are</w:delText>
        </w:r>
      </w:del>
      <w:r w:rsidR="003E70AE">
        <w:t xml:space="preserve">? Well, you could dig through the code looking for issues, but </w:t>
      </w:r>
      <w:del w:id="80" w:author="Bradley C. Phillips" w:date="2013-10-15T20:04:00Z">
        <w:r w:rsidR="003E70AE" w:rsidDel="002376F1">
          <w:delText xml:space="preserve">when it comes </w:delText>
        </w:r>
      </w:del>
      <w:del w:id="81" w:author="Bradley C. Phillips" w:date="2013-10-15T20:05:00Z">
        <w:r w:rsidR="003E70AE" w:rsidDel="002376F1">
          <w:delText>to find</w:delText>
        </w:r>
      </w:del>
      <w:del w:id="82" w:author="Bradley C. Phillips" w:date="2013-10-15T20:04:00Z">
        <w:r w:rsidR="003E70AE" w:rsidDel="002376F1">
          <w:delText>ing</w:delText>
        </w:r>
      </w:del>
      <w:del w:id="83" w:author="Bradley C. Phillips" w:date="2013-10-15T20:05:00Z">
        <w:r w:rsidR="003E70AE" w:rsidDel="002376F1">
          <w:delText xml:space="preserve"> performance problems </w:delText>
        </w:r>
      </w:del>
      <w:r w:rsidR="003E70AE">
        <w:t>there’s a much better way</w:t>
      </w:r>
      <w:ins w:id="84" w:author="Bradley C. Phillips" w:date="2013-10-15T20:05:00Z">
        <w:r w:rsidR="002376F1">
          <w:t xml:space="preserve"> to find performance problems, </w:t>
        </w:r>
      </w:ins>
      <w:del w:id="85" w:author="Bradley C. Phillips" w:date="2013-10-15T20:05:00Z">
        <w:r w:rsidR="003E70AE" w:rsidDel="002376F1">
          <w:delText xml:space="preserve"> – </w:delText>
        </w:r>
      </w:del>
      <w:r w:rsidR="003E70AE">
        <w:t>using your friend Instruments.</w:t>
      </w:r>
    </w:p>
    <w:p w14:paraId="4A3DD811" w14:textId="07F96BA4" w:rsidR="003E70AE" w:rsidRDefault="003E70AE" w:rsidP="003E70AE">
      <w:pPr>
        <w:pStyle w:val="Heading2"/>
      </w:pPr>
      <w:r>
        <w:t>Introducing Instruments</w:t>
      </w:r>
    </w:p>
    <w:p w14:paraId="52D31C81" w14:textId="394C06D6" w:rsidR="003E70AE" w:rsidRDefault="00E3226F" w:rsidP="003E70AE">
      <w:r>
        <w:t xml:space="preserve">Instruments is a </w:t>
      </w:r>
      <w:ins w:id="86" w:author="Bradley C. Phillips" w:date="2013-10-15T20:06:00Z">
        <w:r w:rsidR="002376F1">
          <w:t xml:space="preserve">handy </w:t>
        </w:r>
      </w:ins>
      <w:r>
        <w:t xml:space="preserve">set of </w:t>
      </w:r>
      <w:del w:id="87" w:author="Bradley C. Phillips" w:date="2013-10-15T20:06:00Z">
        <w:r w:rsidDel="002376F1">
          <w:delText xml:space="preserve">handy </w:delText>
        </w:r>
      </w:del>
      <w:r>
        <w:t>tools built</w:t>
      </w:r>
      <w:ins w:id="88" w:author="Bradley C. Phillips" w:date="2013-10-15T20:05:00Z">
        <w:r w:rsidR="002376F1">
          <w:t xml:space="preserve"> </w:t>
        </w:r>
      </w:ins>
      <w:del w:id="89" w:author="Bradley C. Phillips" w:date="2013-10-15T20:05:00Z">
        <w:r w:rsidDel="002376F1">
          <w:delText>-</w:delText>
        </w:r>
      </w:del>
      <w:r>
        <w:t xml:space="preserve">into Xcode that you can use to </w:t>
      </w:r>
      <w:del w:id="90" w:author="Bradley C. Phillips" w:date="2013-10-15T20:06:00Z">
        <w:r w:rsidDel="002376F1">
          <w:delText xml:space="preserve">take a </w:delText>
        </w:r>
      </w:del>
      <w:r>
        <w:t xml:space="preserve">peek into </w:t>
      </w:r>
      <w:del w:id="91" w:author="Bradley C. Phillips" w:date="2013-10-15T20:06:00Z">
        <w:r w:rsidDel="002376F1">
          <w:delText xml:space="preserve">what’s going on with </w:delText>
        </w:r>
      </w:del>
      <w:r>
        <w:t xml:space="preserve">your app. </w:t>
      </w:r>
      <w:del w:id="92" w:author="Bradley C. Phillips" w:date="2013-10-15T20:07:00Z">
        <w:r w:rsidDel="002376F1">
          <w:delText xml:space="preserve">You can use </w:delText>
        </w:r>
      </w:del>
      <w:r>
        <w:t>Instruments</w:t>
      </w:r>
      <w:ins w:id="93" w:author="Bradley C. Phillips" w:date="2013-10-15T20:13:00Z">
        <w:r w:rsidR="004446BE">
          <w:t xml:space="preserve"> has tools that</w:t>
        </w:r>
      </w:ins>
      <w:r>
        <w:t xml:space="preserve"> </w:t>
      </w:r>
      <w:ins w:id="94" w:author="Bradley C. Phillips" w:date="2013-10-15T20:07:00Z">
        <w:r w:rsidR="002376F1">
          <w:t>can</w:t>
        </w:r>
      </w:ins>
      <w:del w:id="95" w:author="Bradley C. Phillips" w:date="2013-10-15T20:07:00Z">
        <w:r w:rsidDel="002376F1">
          <w:delText>to</w:delText>
        </w:r>
      </w:del>
      <w:r>
        <w:t xml:space="preserve"> find memory leaks, check resource usage</w:t>
      </w:r>
      <w:del w:id="96" w:author="Bradley C. Phillips" w:date="2013-10-15T20:07:00Z">
        <w:r w:rsidDel="002376F1">
          <w:delText>,</w:delText>
        </w:r>
      </w:del>
      <w:r>
        <w:t xml:space="preserve"> and </w:t>
      </w:r>
      <w:ins w:id="97" w:author="Bradley C. Phillips" w:date="2013-10-15T20:07:00Z">
        <w:r w:rsidR="002376F1">
          <w:t xml:space="preserve">– </w:t>
        </w:r>
      </w:ins>
      <w:r>
        <w:t xml:space="preserve">what you’re going to do in this section – analyze </w:t>
      </w:r>
      <w:r w:rsidR="009814F3">
        <w:t>your app for performance.</w:t>
      </w:r>
    </w:p>
    <w:p w14:paraId="756FC752" w14:textId="54467DB8" w:rsidR="009814F3" w:rsidRPr="002A44CB" w:rsidRDefault="002A44CB" w:rsidP="002A44CB">
      <w:r>
        <w:t>Stop Bullet Storm</w:t>
      </w:r>
      <w:del w:id="98" w:author="Bradley C. Phillips" w:date="2013-10-15T20:08:00Z">
        <w:r w:rsidDel="002376F1">
          <w:delText>,</w:delText>
        </w:r>
      </w:del>
      <w:r>
        <w:t xml:space="preserve"> and</w:t>
      </w:r>
      <w:del w:id="99" w:author="Bradley C. Phillips" w:date="2013-10-15T20:08:00Z">
        <w:r w:rsidDel="002376F1">
          <w:delText xml:space="preserve"> then</w:delText>
        </w:r>
      </w:del>
      <w:r>
        <w:t xml:space="preserve"> go to </w:t>
      </w:r>
      <w:r w:rsidRPr="002A44CB">
        <w:rPr>
          <w:b/>
        </w:rPr>
        <w:t>Product\Profile</w:t>
      </w:r>
      <w:r>
        <w:t xml:space="preserve"> from the Main Menu (shortcut key </w:t>
      </w:r>
      <w:r>
        <w:rPr>
          <w:rFonts w:ascii="Lucida Grande" w:hAnsi="Lucida Grande" w:cs="Lucida Grande"/>
        </w:rPr>
        <w:t>⌘</w:t>
      </w:r>
      <w:r w:rsidRPr="002A44CB">
        <w:t>I). The following pop</w:t>
      </w:r>
      <w:ins w:id="100" w:author="Bradley C. Phillips" w:date="2013-10-15T20:08:00Z">
        <w:r w:rsidR="002376F1">
          <w:t>-</w:t>
        </w:r>
      </w:ins>
      <w:r w:rsidRPr="002A44CB">
        <w:t>up will appear:</w:t>
      </w:r>
    </w:p>
    <w:p w14:paraId="1CCF1C92" w14:textId="28FBA9FB" w:rsidR="002A44CB" w:rsidRDefault="002A44CB" w:rsidP="002A44CB">
      <w:pPr>
        <w:pStyle w:val="Image"/>
      </w:pPr>
      <w:r w:rsidRPr="002A44CB">
        <w:rPr>
          <w:rStyle w:val="Imageborder"/>
          <w:noProof/>
        </w:rPr>
        <w:drawing>
          <wp:inline distT="0" distB="0" distL="0" distR="0" wp14:anchorId="3872DFA7" wp14:editId="1A482503">
            <wp:extent cx="3251200" cy="2676522"/>
            <wp:effectExtent l="0" t="0" r="0" b="0"/>
            <wp:docPr id="9" name="Picture 9" descr="Macintosh HD:Users:rwenderlich:Desktop:Screen Shot 2013-10-13 at 4.5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wenderlich:Desktop:Screen Shot 2013-10-13 at 4.51.5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703" cy="2676936"/>
                    </a:xfrm>
                    <a:prstGeom prst="rect">
                      <a:avLst/>
                    </a:prstGeom>
                    <a:noFill/>
                    <a:ln>
                      <a:noFill/>
                    </a:ln>
                  </pic:spPr>
                </pic:pic>
              </a:graphicData>
            </a:graphic>
          </wp:inline>
        </w:drawing>
      </w:r>
    </w:p>
    <w:p w14:paraId="3D6D39D1" w14:textId="38A2F09C" w:rsidR="002A44CB" w:rsidRDefault="002A44CB" w:rsidP="002A44CB">
      <w:r>
        <w:t xml:space="preserve">This displays the various instruments that you can integrate into your app. Here you want to find out what’s taking so long, so choose </w:t>
      </w:r>
      <w:ins w:id="101" w:author="Christopher LaPollo" w:date="2013-10-14T13:03:00Z">
        <w:r w:rsidR="00294CB9" w:rsidRPr="00294CB9">
          <w:rPr>
            <w:b/>
            <w:rPrChange w:id="102" w:author="Christopher LaPollo" w:date="2013-10-14T13:04:00Z">
              <w:rPr/>
            </w:rPrChange>
          </w:rPr>
          <w:t>CPU</w:t>
        </w:r>
        <w:r w:rsidR="00294CB9">
          <w:t xml:space="preserve"> under the </w:t>
        </w:r>
        <w:r w:rsidR="00294CB9" w:rsidRPr="00294CB9">
          <w:rPr>
            <w:b/>
            <w:rPrChange w:id="103" w:author="Christopher LaPollo" w:date="2013-10-14T13:04:00Z">
              <w:rPr/>
            </w:rPrChange>
          </w:rPr>
          <w:t>iOS</w:t>
        </w:r>
        <w:r w:rsidR="00294CB9">
          <w:t xml:space="preserve"> section on the left, and </w:t>
        </w:r>
      </w:ins>
      <w:r>
        <w:t>the</w:t>
      </w:r>
      <w:ins w:id="104" w:author="Christopher LaPollo" w:date="2013-10-14T13:04:00Z">
        <w:r w:rsidR="00294CB9">
          <w:t>n choose</w:t>
        </w:r>
      </w:ins>
      <w:r>
        <w:t xml:space="preserve"> </w:t>
      </w:r>
      <w:r w:rsidRPr="002A44CB">
        <w:rPr>
          <w:b/>
        </w:rPr>
        <w:t>Time Profiler</w:t>
      </w:r>
      <w:del w:id="105" w:author="Christopher LaPollo" w:date="2013-10-14T13:04:00Z">
        <w:r w:rsidDel="00294CB9">
          <w:delText>,</w:delText>
        </w:r>
      </w:del>
      <w:r>
        <w:t xml:space="preserve"> and click </w:t>
      </w:r>
      <w:r w:rsidRPr="002A44CB">
        <w:rPr>
          <w:b/>
        </w:rPr>
        <w:t>Profile</w:t>
      </w:r>
      <w:r>
        <w:t xml:space="preserve">. A window will </w:t>
      </w:r>
      <w:del w:id="106" w:author="Bradley C. Phillips" w:date="2013-10-15T20:15:00Z">
        <w:r w:rsidDel="004842C7">
          <w:delText xml:space="preserve">then </w:delText>
        </w:r>
      </w:del>
      <w:r>
        <w:t>appear that looks like this:</w:t>
      </w:r>
    </w:p>
    <w:p w14:paraId="5BB14EA3" w14:textId="020A2B48" w:rsidR="002A44CB" w:rsidRDefault="002A44CB" w:rsidP="002A44CB">
      <w:pPr>
        <w:pStyle w:val="Image"/>
      </w:pPr>
      <w:r w:rsidRPr="002A44CB">
        <w:rPr>
          <w:rStyle w:val="Imageborder"/>
          <w:noProof/>
        </w:rPr>
        <w:drawing>
          <wp:inline distT="0" distB="0" distL="0" distR="0" wp14:anchorId="4F1C6AAF" wp14:editId="547AC7F1">
            <wp:extent cx="3877733" cy="2418509"/>
            <wp:effectExtent l="0" t="0" r="8890" b="0"/>
            <wp:docPr id="10" name="Picture 10" descr="Macintosh HD:Users:rwenderlich:Desktop:Screen Shot 2013-10-13 at 4.5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wenderlich:Desktop:Screen Shot 2013-10-13 at 4.53.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7733" cy="2418509"/>
                    </a:xfrm>
                    <a:prstGeom prst="rect">
                      <a:avLst/>
                    </a:prstGeom>
                    <a:noFill/>
                    <a:ln>
                      <a:noFill/>
                    </a:ln>
                  </pic:spPr>
                </pic:pic>
              </a:graphicData>
            </a:graphic>
          </wp:inline>
        </w:drawing>
      </w:r>
    </w:p>
    <w:p w14:paraId="0F50763A" w14:textId="467B4BC7" w:rsidR="002A44CB" w:rsidDel="00134A5E" w:rsidRDefault="002A44CB" w:rsidP="002A44CB">
      <w:pPr>
        <w:rPr>
          <w:del w:id="107" w:author="Bradley C. Phillips" w:date="2013-10-15T21:21:00Z"/>
        </w:rPr>
      </w:pPr>
      <w:r>
        <w:t xml:space="preserve">The top panel shows you a graph of the CPU </w:t>
      </w:r>
      <w:del w:id="108" w:author="Bradley C. Phillips" w:date="2013-10-15T20:17:00Z">
        <w:r w:rsidDel="004842C7">
          <w:delText xml:space="preserve">time </w:delText>
        </w:r>
      </w:del>
      <w:ins w:id="109" w:author="Bradley C. Phillips" w:date="2013-10-15T20:17:00Z">
        <w:r w:rsidR="004842C7">
          <w:t xml:space="preserve">use </w:t>
        </w:r>
      </w:ins>
      <w:r>
        <w:t xml:space="preserve">your app requires over time – notice the constant heavy usage! </w:t>
      </w:r>
    </w:p>
    <w:p w14:paraId="4222B65F" w14:textId="695D32F0" w:rsidR="00294CB9" w:rsidRDefault="00294CB9" w:rsidP="0051674E">
      <w:pPr>
        <w:rPr>
          <w:ins w:id="110" w:author="Christopher LaPollo" w:date="2013-10-14T13:09:00Z"/>
        </w:rPr>
      </w:pPr>
      <w:ins w:id="111" w:author="Christopher LaPollo" w:date="2013-10-14T13:09:00Z">
        <w:del w:id="112" w:author="Bradley C. Phillips" w:date="2013-10-15T21:21:00Z">
          <w:r w:rsidDel="00134A5E">
            <w:delText>[</w:delText>
          </w:r>
          <w:r w:rsidRPr="00294CB9" w:rsidDel="00134A5E">
            <w:rPr>
              <w:highlight w:val="yellow"/>
              <w:rPrChange w:id="113" w:author="Christopher LaPollo" w:date="2013-10-14T13:09:00Z">
                <w:rPr/>
              </w:rPrChange>
            </w:rPr>
            <w:delText>TODO: I think we should probably format the names of things like “Main Thread” using the code type or some such. I’ll leave it to B.C.</w:delText>
          </w:r>
          <w:r w:rsidDel="00134A5E">
            <w:delText>]</w:delText>
          </w:r>
        </w:del>
      </w:ins>
    </w:p>
    <w:p w14:paraId="631E06D6" w14:textId="654F3E7E" w:rsidR="002A44CB" w:rsidRDefault="002A44CB" w:rsidP="0051674E">
      <w:r>
        <w:t xml:space="preserve">The lower panel shows you a </w:t>
      </w:r>
      <w:ins w:id="114" w:author="Bradley C. Phillips" w:date="2013-10-15T20:21:00Z">
        <w:r w:rsidR="0003640C">
          <w:t xml:space="preserve">percentage-wise </w:t>
        </w:r>
      </w:ins>
      <w:r>
        <w:t xml:space="preserve">breakdown of where the </w:t>
      </w:r>
      <w:ins w:id="115" w:author="Bradley C. Phillips" w:date="2013-10-15T20:21:00Z">
        <w:r w:rsidR="0003640C">
          <w:t xml:space="preserve">CPU spends its </w:t>
        </w:r>
      </w:ins>
      <w:r>
        <w:t>time</w:t>
      </w:r>
      <w:del w:id="116" w:author="Bradley C. Phillips" w:date="2013-10-15T20:21:00Z">
        <w:r w:rsidDel="0003640C">
          <w:delText xml:space="preserve"> is spent</w:delText>
        </w:r>
      </w:del>
      <w:r>
        <w:t xml:space="preserve">. You’ll see that the </w:t>
      </w:r>
      <w:ins w:id="117" w:author="Bradley C. Phillips" w:date="2013-10-15T20:20:00Z">
        <w:r w:rsidR="0077762E">
          <w:t xml:space="preserve">CPU </w:t>
        </w:r>
      </w:ins>
      <w:ins w:id="118" w:author="Bradley C. Phillips" w:date="2013-10-15T20:22:00Z">
        <w:r w:rsidR="0003640C">
          <w:t xml:space="preserve">is mostly occupied with </w:t>
        </w:r>
      </w:ins>
      <w:del w:id="119" w:author="Bradley C. Phillips" w:date="2013-10-15T20:22:00Z">
        <w:r w:rsidDel="0003640C">
          <w:delText xml:space="preserve">majority of </w:delText>
        </w:r>
      </w:del>
      <w:del w:id="120" w:author="Bradley C. Phillips" w:date="2013-10-15T20:20:00Z">
        <w:r w:rsidDel="0077762E">
          <w:delText xml:space="preserve">the </w:delText>
        </w:r>
      </w:del>
      <w:del w:id="121" w:author="Bradley C. Phillips" w:date="2013-10-15T20:22:00Z">
        <w:r w:rsidDel="0003640C">
          <w:delText xml:space="preserve">time </w:delText>
        </w:r>
      </w:del>
      <w:del w:id="122" w:author="Bradley C. Phillips" w:date="2013-10-15T20:20:00Z">
        <w:r w:rsidDel="0077762E">
          <w:delText xml:space="preserve">is spent </w:delText>
        </w:r>
      </w:del>
      <w:del w:id="123" w:author="Bradley C. Phillips" w:date="2013-10-15T20:22:00Z">
        <w:r w:rsidDel="0003640C">
          <w:delText xml:space="preserve">in </w:delText>
        </w:r>
      </w:del>
      <w:r>
        <w:t xml:space="preserve">a function called </w:t>
      </w:r>
      <w:del w:id="124" w:author="Bradley C. Phillips" w:date="2013-10-15T20:20:00Z">
        <w:r w:rsidRPr="0077762E" w:rsidDel="0077762E">
          <w:rPr>
            <w:rStyle w:val="codeinline"/>
            <w:rPrChange w:id="125" w:author="Bradley C. Phillips" w:date="2013-10-15T20:21:00Z">
              <w:rPr/>
            </w:rPrChange>
          </w:rPr>
          <w:delText>“</w:delText>
        </w:r>
      </w:del>
      <w:r w:rsidRPr="0077762E">
        <w:rPr>
          <w:rStyle w:val="codeinline"/>
          <w:rPrChange w:id="126" w:author="Bradley C. Phillips" w:date="2013-10-15T20:21:00Z">
            <w:rPr/>
          </w:rPrChange>
        </w:rPr>
        <w:t>Main Thread</w:t>
      </w:r>
      <w:r>
        <w:t>.</w:t>
      </w:r>
      <w:del w:id="127" w:author="Bradley C. Phillips" w:date="2013-10-15T20:21:00Z">
        <w:r w:rsidDel="0077762E">
          <w:delText>”</w:delText>
        </w:r>
      </w:del>
      <w:r>
        <w:t xml:space="preserve"> </w:t>
      </w:r>
      <w:ins w:id="128" w:author="Bradley C. Phillips" w:date="2013-10-15T20:18:00Z">
        <w:r w:rsidR="0077762E">
          <w:t>C</w:t>
        </w:r>
      </w:ins>
      <w:del w:id="129" w:author="Bradley C. Phillips" w:date="2013-10-15T20:18:00Z">
        <w:r w:rsidR="0051674E" w:rsidDel="0077762E">
          <w:delText xml:space="preserve">You </w:delText>
        </w:r>
      </w:del>
      <w:del w:id="130" w:author="Bradley C. Phillips" w:date="2013-10-15T20:17:00Z">
        <w:r w:rsidR="0051674E" w:rsidDel="0077762E">
          <w:delText>can c</w:delText>
        </w:r>
      </w:del>
      <w:r w:rsidR="0051674E">
        <w:t xml:space="preserve">lick the down arrow next to </w:t>
      </w:r>
      <w:r w:rsidR="0051674E" w:rsidRPr="0003640C">
        <w:rPr>
          <w:rStyle w:val="codeinline"/>
          <w:rPrChange w:id="131" w:author="Bradley C. Phillips" w:date="2013-10-15T20:22:00Z">
            <w:rPr/>
          </w:rPrChange>
        </w:rPr>
        <w:t>Main Thread</w:t>
      </w:r>
      <w:r w:rsidR="0051674E">
        <w:t xml:space="preserve"> to display the list of sub-functions called by </w:t>
      </w:r>
      <w:r w:rsidR="0051674E" w:rsidRPr="0003640C">
        <w:rPr>
          <w:rStyle w:val="codeinline"/>
          <w:rPrChange w:id="132" w:author="Bradley C. Phillips" w:date="2013-10-15T20:22:00Z">
            <w:rPr/>
          </w:rPrChange>
        </w:rPr>
        <w:t>Main Thread</w:t>
      </w:r>
      <w:ins w:id="133" w:author="Bradley C. Phillips" w:date="2013-10-15T20:18:00Z">
        <w:r w:rsidR="0077762E">
          <w:t xml:space="preserve"> </w:t>
        </w:r>
      </w:ins>
      <w:del w:id="134" w:author="Bradley C. Phillips" w:date="2013-10-15T20:18:00Z">
        <w:r w:rsidR="0051674E" w:rsidDel="0077762E">
          <w:delText xml:space="preserve"> (</w:delText>
        </w:r>
      </w:del>
      <w:r w:rsidR="0051674E">
        <w:t xml:space="preserve">and how much time </w:t>
      </w:r>
      <w:ins w:id="135" w:author="Bradley C. Phillips" w:date="2013-10-15T20:22:00Z">
        <w:r w:rsidR="0003640C">
          <w:t>the CPU</w:t>
        </w:r>
      </w:ins>
      <w:del w:id="136" w:author="Bradley C. Phillips" w:date="2013-10-15T20:22:00Z">
        <w:r w:rsidR="0051674E" w:rsidDel="0003640C">
          <w:delText>is</w:delText>
        </w:r>
      </w:del>
      <w:r w:rsidR="0051674E">
        <w:t xml:space="preserve"> </w:t>
      </w:r>
      <w:ins w:id="137" w:author="Bradley C. Phillips" w:date="2013-10-15T20:18:00Z">
        <w:r w:rsidR="0003640C">
          <w:t>spends</w:t>
        </w:r>
        <w:r w:rsidR="0077762E">
          <w:t xml:space="preserve"> on </w:t>
        </w:r>
      </w:ins>
      <w:r w:rsidR="0051674E">
        <w:t>each</w:t>
      </w:r>
      <w:del w:id="138" w:author="Bradley C. Phillips" w:date="2013-10-15T20:18:00Z">
        <w:r w:rsidR="0051674E" w:rsidDel="0077762E">
          <w:delText>)</w:delText>
        </w:r>
      </w:del>
      <w:r w:rsidR="0051674E">
        <w:t xml:space="preserve">. The </w:t>
      </w:r>
      <w:ins w:id="139" w:author="Bradley C. Phillips" w:date="2013-10-15T20:23:00Z">
        <w:r w:rsidR="001702BD">
          <w:t xml:space="preserve">panel sorts the </w:t>
        </w:r>
      </w:ins>
      <w:r w:rsidR="0051674E">
        <w:t>sub-functions</w:t>
      </w:r>
      <w:del w:id="140" w:author="Bradley C. Phillips" w:date="2013-10-15T20:23:00Z">
        <w:r w:rsidR="0051674E" w:rsidDel="001702BD">
          <w:delText xml:space="preserve"> are sorted</w:delText>
        </w:r>
      </w:del>
      <w:r w:rsidR="0051674E">
        <w:t xml:space="preserve"> in order of running time, so </w:t>
      </w:r>
      <w:del w:id="141" w:author="Christopher LaPollo" w:date="2013-10-14T13:08:00Z">
        <w:r w:rsidR="0051674E" w:rsidDel="00294CB9">
          <w:delText xml:space="preserve">you can </w:delText>
        </w:r>
      </w:del>
      <w:r w:rsidR="0051674E">
        <w:t xml:space="preserve">keep </w:t>
      </w:r>
      <w:ins w:id="142" w:author="Christopher LaPollo" w:date="2013-10-14T13:08:00Z">
        <w:r w:rsidR="00294CB9">
          <w:t xml:space="preserve">opening the most expensive item </w:t>
        </w:r>
      </w:ins>
      <w:del w:id="143" w:author="Christopher LaPollo" w:date="2013-10-14T13:08:00Z">
        <w:r w:rsidR="0051674E" w:rsidDel="00294CB9">
          <w:delText xml:space="preserve">repeating </w:delText>
        </w:r>
      </w:del>
      <w:del w:id="144" w:author="Ray Wenderlich" w:date="2013-10-16T09:50:00Z">
        <w:r w:rsidR="0051674E" w:rsidDel="00A97F49">
          <w:delText xml:space="preserve">this </w:delText>
        </w:r>
      </w:del>
      <w:r w:rsidR="0051674E">
        <w:t>until you dig</w:t>
      </w:r>
      <w:del w:id="145" w:author="Bradley C. Phillips" w:date="2013-10-15T20:18:00Z">
        <w:r w:rsidR="0051674E" w:rsidDel="0077762E">
          <w:delText xml:space="preserve"> down</w:delText>
        </w:r>
      </w:del>
      <w:r w:rsidR="0051674E">
        <w:t xml:space="preserve"> deep enough to reveal functions that look related to Sprite Kit:</w:t>
      </w:r>
    </w:p>
    <w:p w14:paraId="35A72053" w14:textId="43C1A073" w:rsidR="002A44CB" w:rsidRDefault="0051674E" w:rsidP="002A44CB">
      <w:r>
        <w:rPr>
          <w:noProof/>
        </w:rPr>
        <w:drawing>
          <wp:inline distT="0" distB="0" distL="0" distR="0" wp14:anchorId="050A52CA" wp14:editId="4D8A0A80">
            <wp:extent cx="4800600" cy="2734945"/>
            <wp:effectExtent l="0" t="0" r="0" b="8255"/>
            <wp:docPr id="11" name="Picture 11" descr="Macintosh HD:Users:rwenderlich:Desktop:Screen Shot 2013-10-13 at 4.5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wenderlich:Desktop:Screen Shot 2013-10-13 at 4.59.1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2734945"/>
                    </a:xfrm>
                    <a:prstGeom prst="rect">
                      <a:avLst/>
                    </a:prstGeom>
                    <a:noFill/>
                    <a:ln>
                      <a:noFill/>
                    </a:ln>
                  </pic:spPr>
                </pic:pic>
              </a:graphicData>
            </a:graphic>
          </wp:inline>
        </w:drawing>
      </w:r>
    </w:p>
    <w:p w14:paraId="3C652C9C" w14:textId="6D3D0A89" w:rsidR="0051674E" w:rsidRDefault="0051674E" w:rsidP="002A44CB">
      <w:r>
        <w:t>This is one way to g</w:t>
      </w:r>
      <w:ins w:id="146" w:author="Bradley C. Phillips" w:date="2013-10-15T20:23:00Z">
        <w:r w:rsidR="00B10E47">
          <w:t>ather clues about the problem</w:t>
        </w:r>
      </w:ins>
      <w:del w:id="147" w:author="Bradley C. Phillips" w:date="2013-10-15T20:23:00Z">
        <w:r w:rsidDel="00B10E47">
          <w:delText>et a clue about what’s going on</w:delText>
        </w:r>
      </w:del>
      <w:r>
        <w:t xml:space="preserve">, but there’s an even easier way. </w:t>
      </w:r>
      <w:del w:id="148" w:author="Bradley C. Phillips" w:date="2013-10-15T20:24:00Z">
        <w:r w:rsidDel="00B10E47">
          <w:delText xml:space="preserve"> </w:delText>
        </w:r>
      </w:del>
      <w:r>
        <w:t xml:space="preserve">Usually you just want to see what “leaf” methods </w:t>
      </w:r>
      <w:ins w:id="149" w:author="Christopher LaPollo" w:date="2013-10-14T13:11:00Z">
        <w:r w:rsidR="00294CB9">
          <w:t xml:space="preserve">– that is, the ones at the end of the call tree – </w:t>
        </w:r>
      </w:ins>
      <w:r>
        <w:t xml:space="preserve">are taking up the largest amount of time. To figure this out, click the </w:t>
      </w:r>
      <w:r>
        <w:rPr>
          <w:b/>
        </w:rPr>
        <w:t>Invert Call Tree</w:t>
      </w:r>
      <w:r>
        <w:t xml:space="preserve"> checkbox on the left:</w:t>
      </w:r>
    </w:p>
    <w:p w14:paraId="5E2BEEFD" w14:textId="65779D09" w:rsidR="0051674E" w:rsidRDefault="0051674E" w:rsidP="0051674E">
      <w:pPr>
        <w:pStyle w:val="Image"/>
      </w:pPr>
      <w:r w:rsidRPr="0051674E">
        <w:rPr>
          <w:rStyle w:val="Imageborder"/>
          <w:noProof/>
        </w:rPr>
        <w:drawing>
          <wp:inline distT="0" distB="0" distL="0" distR="0" wp14:anchorId="4B2AEC64" wp14:editId="028FE602">
            <wp:extent cx="4800600" cy="1600200"/>
            <wp:effectExtent l="0" t="0" r="0" b="0"/>
            <wp:docPr id="12" name="Picture 12" descr="Macintosh HD:Users:rwenderlich:Desktop:Screen Shot 2013-10-13 at 5.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rwenderlich:Desktop:Screen Shot 2013-10-13 at 5.07.3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0600" cy="1600200"/>
                    </a:xfrm>
                    <a:prstGeom prst="rect">
                      <a:avLst/>
                    </a:prstGeom>
                    <a:noFill/>
                    <a:ln>
                      <a:noFill/>
                    </a:ln>
                  </pic:spPr>
                </pic:pic>
              </a:graphicData>
            </a:graphic>
          </wp:inline>
        </w:drawing>
      </w:r>
    </w:p>
    <w:p w14:paraId="38D058F6" w14:textId="1AA66551" w:rsidR="0051674E" w:rsidRDefault="0051674E" w:rsidP="002A44CB">
      <w:r>
        <w:t>This inverts the order of the tree so that the methods that take the most time are at the top of the tree, and their children are the callers of the methods.</w:t>
      </w:r>
    </w:p>
    <w:p w14:paraId="4CF62997" w14:textId="12614C37" w:rsidR="0051674E" w:rsidRDefault="00414307" w:rsidP="002A44CB">
      <w:r>
        <w:t>Take a look at the first four methods in this list:</w:t>
      </w:r>
    </w:p>
    <w:p w14:paraId="2A9ADEC7" w14:textId="36C8401C" w:rsidR="00414307" w:rsidRDefault="00B50784" w:rsidP="00414307">
      <w:pPr>
        <w:pStyle w:val="textbullets"/>
      </w:pPr>
      <w:r w:rsidRPr="00B50784">
        <w:rPr>
          <w:rStyle w:val="codeinline"/>
        </w:rPr>
        <w:t>b2ContactManager::AddPair</w:t>
      </w:r>
      <w:r>
        <w:t xml:space="preserve">. This </w:t>
      </w:r>
      <w:del w:id="150" w:author="Bradley C. Phillips" w:date="2013-10-15T20:26:00Z">
        <w:r w:rsidDel="00B10E47">
          <w:delText xml:space="preserve">is a </w:delText>
        </w:r>
      </w:del>
      <w:r>
        <w:t>method</w:t>
      </w:r>
      <w:del w:id="151" w:author="Bradley C. Phillips" w:date="2013-10-15T20:26:00Z">
        <w:r w:rsidDel="00B10E47">
          <w:delText xml:space="preserve"> that</w:delText>
        </w:r>
      </w:del>
      <w:r>
        <w:t xml:space="preserve"> seems to be related to managing physics collisions. As a general rule, testing </w:t>
      </w:r>
      <w:del w:id="152" w:author="Christopher LaPollo" w:date="2013-10-14T13:12:00Z">
        <w:r w:rsidDel="00F4262E">
          <w:delText xml:space="preserve">different </w:delText>
        </w:r>
      </w:del>
      <w:r>
        <w:t xml:space="preserve">for collisions gets more expensive the more objects there are in the game. This gives you a hint to check Bullet Storm to see how many physics objects are in the game at </w:t>
      </w:r>
      <w:ins w:id="153" w:author="Bradley C. Phillips" w:date="2013-10-15T20:25:00Z">
        <w:r w:rsidR="00B10E47">
          <w:t>one</w:t>
        </w:r>
      </w:ins>
      <w:del w:id="154" w:author="Bradley C. Phillips" w:date="2013-10-15T20:25:00Z">
        <w:r w:rsidDel="00B10E47">
          <w:delText>a</w:delText>
        </w:r>
      </w:del>
      <w:r>
        <w:t xml:space="preserve"> time – maybe there’s a way you can reduce th</w:t>
      </w:r>
      <w:ins w:id="155" w:author="Bradley C. Phillips" w:date="2013-10-15T20:25:00Z">
        <w:r w:rsidR="00B10E47">
          <w:t>em</w:t>
        </w:r>
      </w:ins>
      <w:del w:id="156" w:author="Bradley C. Phillips" w:date="2013-10-15T20:25:00Z">
        <w:r w:rsidDel="00B10E47">
          <w:delText>at</w:delText>
        </w:r>
      </w:del>
      <w:r>
        <w:t>.</w:t>
      </w:r>
    </w:p>
    <w:p w14:paraId="152559B5" w14:textId="0EC2F19F" w:rsidR="00B50784" w:rsidRDefault="00B50784" w:rsidP="00414307">
      <w:pPr>
        <w:pStyle w:val="textbullets"/>
      </w:pPr>
      <w:r w:rsidRPr="00B50784">
        <w:rPr>
          <w:rStyle w:val="codeinline"/>
        </w:rPr>
        <w:t>SKRenderer::preprocessSpriteImpl</w:t>
      </w:r>
      <w:r w:rsidRPr="00B10E47">
        <w:rPr>
          <w:rPrChange w:id="157" w:author="Bradley C. Phillips" w:date="2013-10-15T20:26:00Z">
            <w:rPr>
              <w:rStyle w:val="codeinline"/>
            </w:rPr>
          </w:rPrChange>
        </w:rPr>
        <w:t xml:space="preserve"> and</w:t>
      </w:r>
      <w:r>
        <w:rPr>
          <w:rStyle w:val="codeinline"/>
        </w:rPr>
        <w:t xml:space="preserve"> SKCSprite::getAccumulatedBounds</w:t>
      </w:r>
      <w:r>
        <w:t xml:space="preserve">. These </w:t>
      </w:r>
      <w:del w:id="158" w:author="Bradley C. Phillips" w:date="2013-10-15T20:26:00Z">
        <w:r w:rsidDel="00B10E47">
          <w:delText xml:space="preserve">are </w:delText>
        </w:r>
      </w:del>
      <w:r>
        <w:t xml:space="preserve">methods </w:t>
      </w:r>
      <w:del w:id="159" w:author="Bradley C. Phillips" w:date="2013-10-15T20:26:00Z">
        <w:r w:rsidDel="00B10E47">
          <w:delText xml:space="preserve">that </w:delText>
        </w:r>
      </w:del>
      <w:r>
        <w:t xml:space="preserve">seem to be related to processing sprites. As a general rule, the more sprites </w:t>
      </w:r>
      <w:ins w:id="160" w:author="Bradley C. Phillips" w:date="2013-10-15T20:29:00Z">
        <w:r w:rsidR="00D557E9">
          <w:t xml:space="preserve">are </w:t>
        </w:r>
      </w:ins>
      <w:ins w:id="161" w:author="Bradley C. Phillips" w:date="2013-10-15T20:27:00Z">
        <w:r w:rsidR="00B10E47">
          <w:t>in a game</w:t>
        </w:r>
      </w:ins>
      <w:del w:id="162" w:author="Bradley C. Phillips" w:date="2013-10-15T20:27:00Z">
        <w:r w:rsidDel="00B10E47">
          <w:delText>you have</w:delText>
        </w:r>
      </w:del>
      <w:r>
        <w:t xml:space="preserve">, the slower </w:t>
      </w:r>
      <w:ins w:id="163" w:author="Bradley C. Phillips" w:date="2013-10-15T20:27:00Z">
        <w:r w:rsidR="00B10E47">
          <w:t>it</w:t>
        </w:r>
      </w:ins>
      <w:del w:id="164" w:author="Bradley C. Phillips" w:date="2013-10-15T20:27:00Z">
        <w:r w:rsidDel="00B10E47">
          <w:delText>the game</w:delText>
        </w:r>
      </w:del>
      <w:r>
        <w:t xml:space="preserve"> performs. Th</w:t>
      </w:r>
      <w:ins w:id="165" w:author="Bradley C. Phillips" w:date="2013-10-15T20:30:00Z">
        <w:r w:rsidR="00D557E9">
          <w:t>ese methods</w:t>
        </w:r>
      </w:ins>
      <w:del w:id="166" w:author="Bradley C. Phillips" w:date="2013-10-15T20:30:00Z">
        <w:r w:rsidDel="00D557E9">
          <w:delText>is</w:delText>
        </w:r>
      </w:del>
      <w:r>
        <w:t xml:space="preserve"> </w:t>
      </w:r>
      <w:del w:id="167" w:author="Bradley C. Phillips" w:date="2013-10-15T20:30:00Z">
        <w:r w:rsidDel="00D557E9">
          <w:delText>gives you a hint</w:delText>
        </w:r>
      </w:del>
      <w:ins w:id="168" w:author="Bradley C. Phillips" w:date="2013-10-15T20:30:00Z">
        <w:r w:rsidR="00D557E9">
          <w:t>suggest you should</w:t>
        </w:r>
      </w:ins>
      <w:del w:id="169" w:author="Bradley C. Phillips" w:date="2013-10-15T20:30:00Z">
        <w:r w:rsidDel="00D557E9">
          <w:delText xml:space="preserve"> to</w:delText>
        </w:r>
      </w:del>
      <w:r>
        <w:t xml:space="preserve"> check Bullet Storm to see how many sprites are in the game at a</w:t>
      </w:r>
      <w:ins w:id="170" w:author="Bradley C. Phillips" w:date="2013-10-15T20:29:00Z">
        <w:r w:rsidR="00270F71">
          <w:t>ny one</w:t>
        </w:r>
      </w:ins>
      <w:r>
        <w:t xml:space="preserve"> time – maybe there’s a way you can reduce th</w:t>
      </w:r>
      <w:del w:id="171" w:author="Bradley C. Phillips" w:date="2013-10-15T20:29:00Z">
        <w:r w:rsidDel="00270F71">
          <w:delText>a</w:delText>
        </w:r>
      </w:del>
      <w:ins w:id="172" w:author="Bradley C. Phillips" w:date="2013-10-15T20:29:00Z">
        <w:r w:rsidR="00270F71">
          <w:t>em,</w:t>
        </w:r>
      </w:ins>
      <w:del w:id="173" w:author="Bradley C. Phillips" w:date="2013-10-15T20:29:00Z">
        <w:r w:rsidDel="00270F71">
          <w:delText>t</w:delText>
        </w:r>
      </w:del>
      <w:r>
        <w:t xml:space="preserve"> too.</w:t>
      </w:r>
    </w:p>
    <w:p w14:paraId="3D265A46" w14:textId="7D8148B4" w:rsidR="00B50784" w:rsidRDefault="00B50784" w:rsidP="00414307">
      <w:pPr>
        <w:pStyle w:val="textbullets"/>
      </w:pPr>
      <w:r w:rsidRPr="00B50784">
        <w:rPr>
          <w:rStyle w:val="codeinline"/>
        </w:rPr>
        <w:t>SKCEmitterSprite::update</w:t>
      </w:r>
      <w:r>
        <w:t>. This</w:t>
      </w:r>
      <w:del w:id="174" w:author="Bradley C. Phillips" w:date="2013-10-15T20:31:00Z">
        <w:r w:rsidDel="00D557E9">
          <w:delText xml:space="preserve"> is a</w:delText>
        </w:r>
      </w:del>
      <w:r>
        <w:t xml:space="preserve"> method </w:t>
      </w:r>
      <w:del w:id="175" w:author="Bradley C. Phillips" w:date="2013-10-15T20:31:00Z">
        <w:r w:rsidDel="00D557E9">
          <w:delText xml:space="preserve">that </w:delText>
        </w:r>
      </w:del>
      <w:r>
        <w:t xml:space="preserve">seems to be related to processing particle systems. As a general rule, particle systems get more expensive the more particles they generate. This </w:t>
      </w:r>
      <w:del w:id="176" w:author="Bradley C. Phillips" w:date="2013-10-15T20:31:00Z">
        <w:r w:rsidDel="00E301A5">
          <w:delText>gives you a hint</w:delText>
        </w:r>
      </w:del>
      <w:ins w:id="177" w:author="Bradley C. Phillips" w:date="2013-10-15T20:31:00Z">
        <w:r w:rsidR="00E301A5">
          <w:t>tells you</w:t>
        </w:r>
      </w:ins>
      <w:r>
        <w:t xml:space="preserve"> to check Bullet Storm to see how many particle systems are in the game</w:t>
      </w:r>
      <w:del w:id="178" w:author="Bradley C. Phillips" w:date="2013-10-15T20:32:00Z">
        <w:r w:rsidDel="00E301A5">
          <w:delText>,</w:delText>
        </w:r>
      </w:del>
      <w:r>
        <w:t xml:space="preserve"> and how many particles </w:t>
      </w:r>
      <w:del w:id="179" w:author="Bradley C. Phillips" w:date="2013-10-15T20:31:00Z">
        <w:r w:rsidDel="00E301A5">
          <w:delText xml:space="preserve">they </w:delText>
        </w:r>
      </w:del>
      <w:r>
        <w:t>each generate</w:t>
      </w:r>
      <w:ins w:id="180" w:author="Bradley C. Phillips" w:date="2013-10-15T20:32:00Z">
        <w:r w:rsidR="00E301A5">
          <w:t>s</w:t>
        </w:r>
      </w:ins>
      <w:r>
        <w:t xml:space="preserve">, and </w:t>
      </w:r>
      <w:del w:id="181" w:author="Bradley C. Phillips" w:date="2013-10-15T20:32:00Z">
        <w:r w:rsidDel="00E301A5">
          <w:delText xml:space="preserve">to </w:delText>
        </w:r>
      </w:del>
      <w:r>
        <w:t>see if you can find a way to reduce those.</w:t>
      </w:r>
    </w:p>
    <w:p w14:paraId="4FB932AB" w14:textId="445E90D8" w:rsidR="00643626" w:rsidRDefault="00643626" w:rsidP="00643626">
      <w:r>
        <w:t>If you are an advanced reader, this is a good chance to challenge yourself</w:t>
      </w:r>
      <w:ins w:id="182" w:author="Bradley C. Phillips" w:date="2013-10-15T20:32:00Z">
        <w:r w:rsidR="00E301A5">
          <w:t>:</w:t>
        </w:r>
      </w:ins>
      <w:del w:id="183" w:author="Bradley C. Phillips" w:date="2013-10-15T20:32:00Z">
        <w:r w:rsidDel="00E301A5">
          <w:delText xml:space="preserve"> –</w:delText>
        </w:r>
      </w:del>
      <w:r>
        <w:t xml:space="preserve"> </w:t>
      </w:r>
      <w:ins w:id="184" w:author="Bradley C. Phillips" w:date="2013-10-15T20:32:00Z">
        <w:r w:rsidR="00E301A5">
          <w:t>C</w:t>
        </w:r>
      </w:ins>
      <w:del w:id="185" w:author="Bradley C. Phillips" w:date="2013-10-15T20:32:00Z">
        <w:r w:rsidDel="00E301A5">
          <w:delText>c</w:delText>
        </w:r>
      </w:del>
      <w:r>
        <w:t xml:space="preserve">an you take things from here and find and resolve Bullet Storm’s performance problems? There have actually been plenty of hints about how to solve these issues in the earlier </w:t>
      </w:r>
      <w:ins w:id="186" w:author="Bradley C. Phillips" w:date="2013-10-15T20:34:00Z">
        <w:r w:rsidR="00E301A5">
          <w:t>chapters</w:t>
        </w:r>
      </w:ins>
      <w:del w:id="187" w:author="Bradley C. Phillips" w:date="2013-10-15T20:34:00Z">
        <w:r w:rsidDel="00E301A5">
          <w:delText>examples</w:delText>
        </w:r>
      </w:del>
      <w:r>
        <w:t xml:space="preserve"> </w:t>
      </w:r>
      <w:ins w:id="188" w:author="Bradley C. Phillips" w:date="2013-10-15T20:33:00Z">
        <w:r w:rsidR="00E301A5">
          <w:t>of</w:t>
        </w:r>
      </w:ins>
      <w:del w:id="189" w:author="Bradley C. Phillips" w:date="2013-10-15T20:33:00Z">
        <w:r w:rsidDel="00E301A5">
          <w:delText>in</w:delText>
        </w:r>
      </w:del>
      <w:r>
        <w:t xml:space="preserve"> this book! </w:t>
      </w:r>
      <w:r>
        <w:sym w:font="Wingdings" w:char="F04A"/>
      </w:r>
    </w:p>
    <w:p w14:paraId="743C9470" w14:textId="0C10CE43" w:rsidR="00B50784" w:rsidRDefault="00643626" w:rsidP="00B50784">
      <w:r>
        <w:t xml:space="preserve">But if you want to walk through </w:t>
      </w:r>
      <w:ins w:id="190" w:author="Bradley C. Phillips" w:date="2013-10-15T20:34:00Z">
        <w:r w:rsidR="00E301A5">
          <w:t>it</w:t>
        </w:r>
      </w:ins>
      <w:del w:id="191" w:author="Bradley C. Phillips" w:date="2013-10-15T20:34:00Z">
        <w:r w:rsidDel="00E301A5">
          <w:delText>this</w:delText>
        </w:r>
      </w:del>
      <w:r>
        <w:t xml:space="preserve"> step</w:t>
      </w:r>
      <w:ins w:id="192" w:author="Bradley C. Phillips" w:date="2013-10-15T20:34:00Z">
        <w:r w:rsidR="00E301A5">
          <w:t>-</w:t>
        </w:r>
      </w:ins>
      <w:del w:id="193" w:author="Bradley C. Phillips" w:date="2013-10-15T20:34:00Z">
        <w:r w:rsidDel="00E301A5">
          <w:delText xml:space="preserve"> </w:delText>
        </w:r>
      </w:del>
      <w:r>
        <w:t>by</w:t>
      </w:r>
      <w:ins w:id="194" w:author="Bradley C. Phillips" w:date="2013-10-15T20:34:00Z">
        <w:r w:rsidR="00E301A5">
          <w:t>-</w:t>
        </w:r>
      </w:ins>
      <w:del w:id="195" w:author="Bradley C. Phillips" w:date="2013-10-15T20:34:00Z">
        <w:r w:rsidDel="00E301A5">
          <w:delText xml:space="preserve"> </w:delText>
        </w:r>
      </w:del>
      <w:r>
        <w:t>step, keep reading. L</w:t>
      </w:r>
      <w:r w:rsidR="001368AD">
        <w:t xml:space="preserve">et’s start with the first two hints </w:t>
      </w:r>
      <w:ins w:id="196" w:author="Bradley C. Phillips" w:date="2013-10-15T20:35:00Z">
        <w:r w:rsidR="00E301A5">
          <w:t>and peek</w:t>
        </w:r>
      </w:ins>
      <w:del w:id="197" w:author="Bradley C. Phillips" w:date="2013-10-15T20:35:00Z">
        <w:r w:rsidR="001368AD" w:rsidDel="00E301A5">
          <w:delText>– looking</w:delText>
        </w:r>
      </w:del>
      <w:r w:rsidR="001368AD">
        <w:t xml:space="preserve"> into Bullet Storm to see if there is a way to reduce the number of physics bodies and sprites.</w:t>
      </w:r>
    </w:p>
    <w:p w14:paraId="2EA4F48B" w14:textId="4880E6BE" w:rsidR="001368AD" w:rsidRDefault="00F605B7" w:rsidP="00643626">
      <w:pPr>
        <w:pStyle w:val="Heading2"/>
      </w:pPr>
      <w:r>
        <w:t>Touring the code</w:t>
      </w:r>
    </w:p>
    <w:p w14:paraId="07016654" w14:textId="606FD386" w:rsidR="00643626" w:rsidRDefault="00C425CA" w:rsidP="00C425CA">
      <w:pPr>
        <w:pStyle w:val="BeforeList"/>
      </w:pPr>
      <w:r>
        <w:t xml:space="preserve">If you haven’t already, </w:t>
      </w:r>
      <w:del w:id="198" w:author="Bradley C. Phillips" w:date="2013-10-15T20:37:00Z">
        <w:r w:rsidDel="00E301A5">
          <w:delText>take a peek</w:delText>
        </w:r>
      </w:del>
      <w:ins w:id="199" w:author="Bradley C. Phillips" w:date="2013-10-15T20:37:00Z">
        <w:r w:rsidR="00E301A5">
          <w:t>spend a few minutes looking</w:t>
        </w:r>
      </w:ins>
      <w:r>
        <w:t xml:space="preserve"> through </w:t>
      </w:r>
      <w:del w:id="200" w:author="Ray Wenderlich" w:date="2013-10-16T09:49:00Z">
        <w:r w:rsidDel="00B74511">
          <w:delText xml:space="preserve">the </w:delText>
        </w:r>
      </w:del>
      <w:r>
        <w:t>Bullet Storm</w:t>
      </w:r>
      <w:ins w:id="201" w:author="Bradley C. Phillips" w:date="2013-10-15T20:37:00Z">
        <w:r w:rsidR="00E301A5">
          <w:t>’s</w:t>
        </w:r>
      </w:ins>
      <w:r>
        <w:t xml:space="preserve"> source code </w:t>
      </w:r>
      <w:ins w:id="202" w:author="Bradley C. Phillips" w:date="2013-10-15T20:37:00Z">
        <w:r w:rsidR="00E301A5">
          <w:t>to</w:t>
        </w:r>
      </w:ins>
      <w:del w:id="203" w:author="Bradley C. Phillips" w:date="2013-10-15T20:37:00Z">
        <w:r w:rsidDel="00E301A5">
          <w:delText>so you can</w:delText>
        </w:r>
      </w:del>
      <w:r>
        <w:t xml:space="preserve"> see how it works. Here are a few </w:t>
      </w:r>
      <w:ins w:id="204" w:author="Bradley C. Phillips" w:date="2013-10-15T20:38:00Z">
        <w:r w:rsidR="00E301A5">
          <w:t>notes</w:t>
        </w:r>
      </w:ins>
      <w:del w:id="205" w:author="Bradley C. Phillips" w:date="2013-10-15T20:38:00Z">
        <w:r w:rsidDel="00E301A5">
          <w:delText>things to point out</w:delText>
        </w:r>
      </w:del>
      <w:r>
        <w:t>:</w:t>
      </w:r>
    </w:p>
    <w:p w14:paraId="045B01A6" w14:textId="4E04771A" w:rsidR="00C425CA" w:rsidRDefault="00C425CA" w:rsidP="00C425CA">
      <w:pPr>
        <w:pStyle w:val="textbullets"/>
      </w:pPr>
      <w:r>
        <w:t>There is a class for each of the objects in the game</w:t>
      </w:r>
      <w:ins w:id="206" w:author="Bradley C. Phillips" w:date="2013-10-15T20:38:00Z">
        <w:r w:rsidR="00115CB1">
          <w:t xml:space="preserve">: </w:t>
        </w:r>
      </w:ins>
      <w:del w:id="207" w:author="Bradley C. Phillips" w:date="2013-10-15T20:38:00Z">
        <w:r w:rsidDel="00115CB1">
          <w:delText xml:space="preserve"> (</w:delText>
        </w:r>
      </w:del>
      <w:r>
        <w:t>asteroids, lasers, explosions, enemies</w:t>
      </w:r>
      <w:del w:id="208" w:author="Bradley C. Phillips" w:date="2013-10-15T20:38:00Z">
        <w:r w:rsidDel="00115CB1">
          <w:delText>,</w:delText>
        </w:r>
      </w:del>
      <w:r>
        <w:t xml:space="preserve"> and the player</w:t>
      </w:r>
      <w:del w:id="209" w:author="Bradley C. Phillips" w:date="2013-10-15T20:38:00Z">
        <w:r w:rsidDel="00115CB1">
          <w:delText>)</w:delText>
        </w:r>
      </w:del>
      <w:r>
        <w:t xml:space="preserve">. They all derive from a class called </w:t>
      </w:r>
      <w:r w:rsidRPr="00C425CA">
        <w:rPr>
          <w:rStyle w:val="codeinline"/>
        </w:rPr>
        <w:t>Entity</w:t>
      </w:r>
      <w:r>
        <w:t>.</w:t>
      </w:r>
      <w:del w:id="210" w:author="Bradley C. Phillips" w:date="2013-10-15T20:38:00Z">
        <w:r w:rsidDel="00115CB1">
          <w:delText xml:space="preserve"> </w:delText>
        </w:r>
      </w:del>
    </w:p>
    <w:p w14:paraId="1D7C50C4" w14:textId="041CD926" w:rsidR="00C425CA" w:rsidRDefault="00C425CA" w:rsidP="00C425CA">
      <w:pPr>
        <w:pStyle w:val="textbullets"/>
      </w:pPr>
      <w:r>
        <w:t xml:space="preserve">Most of the game logic is in </w:t>
      </w:r>
      <w:r w:rsidRPr="00E301A5">
        <w:rPr>
          <w:rStyle w:val="codeinline"/>
          <w:rPrChange w:id="211" w:author="Bradley C. Phillips" w:date="2013-10-15T20:37:00Z">
            <w:rPr/>
          </w:rPrChange>
        </w:rPr>
        <w:t>MyScene</w:t>
      </w:r>
      <w:r>
        <w:t xml:space="preserve">. The code should look quite familiar – </w:t>
      </w:r>
      <w:del w:id="212" w:author="Bradley C. Phillips" w:date="2013-10-15T20:39:00Z">
        <w:r w:rsidDel="00115CB1">
          <w:delText xml:space="preserve">most </w:delText>
        </w:r>
      </w:del>
      <w:del w:id="213" w:author="Bradley C. Phillips" w:date="2013-10-15T20:38:00Z">
        <w:r w:rsidDel="00115CB1">
          <w:delText xml:space="preserve">of </w:delText>
        </w:r>
      </w:del>
      <w:r>
        <w:t xml:space="preserve">it is based on </w:t>
      </w:r>
      <w:ins w:id="214" w:author="Bradley C. Phillips" w:date="2013-10-15T20:39:00Z">
        <w:r w:rsidR="00115CB1">
          <w:t xml:space="preserve">the </w:t>
        </w:r>
      </w:ins>
      <w:r>
        <w:t xml:space="preserve">example projects </w:t>
      </w:r>
      <w:del w:id="215" w:author="Bradley C. Phillips" w:date="2013-10-15T20:39:00Z">
        <w:r w:rsidDel="00115CB1">
          <w:delText xml:space="preserve">with </w:delText>
        </w:r>
      </w:del>
      <w:ins w:id="216" w:author="Bradley C. Phillips" w:date="2013-10-15T20:39:00Z">
        <w:r w:rsidR="00115CB1">
          <w:t xml:space="preserve">from </w:t>
        </w:r>
      </w:ins>
      <w:r>
        <w:t>other parts of this book!</w:t>
      </w:r>
    </w:p>
    <w:p w14:paraId="4D9B2606" w14:textId="2504ACE5" w:rsidR="00C425CA" w:rsidRDefault="00C425CA" w:rsidP="00C425CA">
      <w:pPr>
        <w:pStyle w:val="textbullets"/>
      </w:pPr>
      <w:r>
        <w:t xml:space="preserve">The game is already set up to use texture atlases (see </w:t>
      </w:r>
      <w:r w:rsidRPr="00C425CA">
        <w:rPr>
          <w:b/>
        </w:rPr>
        <w:t>sprites.atlas</w:t>
      </w:r>
      <w:r>
        <w:t xml:space="preserve">), </w:t>
      </w:r>
      <w:del w:id="217" w:author="Bradley C. Phillips" w:date="2013-10-15T20:41:00Z">
        <w:r w:rsidDel="00115CB1">
          <w:delText>since you already</w:delText>
        </w:r>
      </w:del>
      <w:ins w:id="218" w:author="Bradley C. Phillips" w:date="2013-10-15T20:41:00Z">
        <w:r w:rsidR="00115CB1">
          <w:t>and you</w:t>
        </w:r>
      </w:ins>
      <w:r>
        <w:t xml:space="preserve"> learned about why that is so important in the previous chapter. If </w:t>
      </w:r>
      <w:del w:id="219" w:author="Bradley C. Phillips" w:date="2013-10-15T20:42:00Z">
        <w:r w:rsidDel="00115CB1">
          <w:delText xml:space="preserve">it </w:delText>
        </w:r>
      </w:del>
      <w:ins w:id="220" w:author="Bradley C. Phillips" w:date="2013-10-15T20:42:00Z">
        <w:r w:rsidR="00115CB1">
          <w:t xml:space="preserve">the game </w:t>
        </w:r>
      </w:ins>
      <w:ins w:id="221" w:author="Bradley C. Phillips" w:date="2013-10-15T20:40:00Z">
        <w:r w:rsidR="00115CB1">
          <w:t>w</w:t>
        </w:r>
      </w:ins>
      <w:del w:id="222" w:author="Bradley C. Phillips" w:date="2013-10-15T20:40:00Z">
        <w:r w:rsidDel="00115CB1">
          <w:delText>w</w:delText>
        </w:r>
      </w:del>
      <w:ins w:id="223" w:author="Bradley C. Phillips" w:date="2013-10-15T20:40:00Z">
        <w:r w:rsidR="00115CB1">
          <w:t>eren’t</w:t>
        </w:r>
      </w:ins>
      <w:ins w:id="224" w:author="Bradley C. Phillips" w:date="2013-10-15T20:42:00Z">
        <w:r w:rsidR="00115CB1">
          <w:t xml:space="preserve"> using texture atlases</w:t>
        </w:r>
      </w:ins>
      <w:del w:id="225" w:author="Bradley C. Phillips" w:date="2013-10-15T20:40:00Z">
        <w:r w:rsidDel="00115CB1">
          <w:delText>asn’t</w:delText>
        </w:r>
      </w:del>
      <w:r>
        <w:t xml:space="preserve">, </w:t>
      </w:r>
      <w:ins w:id="226" w:author="Bradley C. Phillips" w:date="2013-10-15T20:40:00Z">
        <w:r w:rsidR="00115CB1">
          <w:t xml:space="preserve">its </w:t>
        </w:r>
      </w:ins>
      <w:r>
        <w:t xml:space="preserve">performance would be even worse. I know that’s hard to imagine! </w:t>
      </w:r>
      <w:r>
        <w:sym w:font="Wingdings" w:char="F04A"/>
      </w:r>
      <w:r>
        <w:t xml:space="preserve"> </w:t>
      </w:r>
    </w:p>
    <w:p w14:paraId="0122EEC2" w14:textId="51DF5AA9" w:rsidR="00204E99" w:rsidRDefault="00F605B7" w:rsidP="00B50784">
      <w:r>
        <w:t>As you’re looking through</w:t>
      </w:r>
      <w:ins w:id="227" w:author="Bradley C. Phillips" w:date="2013-10-15T20:42:00Z">
        <w:r w:rsidR="00115CB1">
          <w:t xml:space="preserve"> the code</w:t>
        </w:r>
      </w:ins>
      <w:r>
        <w:t xml:space="preserve">, keep an eye out </w:t>
      </w:r>
      <w:del w:id="228" w:author="Bradley C. Phillips" w:date="2013-10-15T20:42:00Z">
        <w:r w:rsidDel="00115CB1">
          <w:delText>to see if there are</w:delText>
        </w:r>
      </w:del>
      <w:ins w:id="229" w:author="Bradley C. Phillips" w:date="2013-10-15T20:42:00Z">
        <w:r w:rsidR="00115CB1">
          <w:t>for</w:t>
        </w:r>
      </w:ins>
      <w:r>
        <w:t xml:space="preserve"> any sprites or physics bodies that are created unnecessarily</w:t>
      </w:r>
      <w:r w:rsidR="00204E99">
        <w:t>. If you think you</w:t>
      </w:r>
      <w:ins w:id="230" w:author="Bradley C. Phillips" w:date="2013-10-15T20:43:00Z">
        <w:r w:rsidR="00115CB1">
          <w:t>’ve found the source of the problem,</w:t>
        </w:r>
      </w:ins>
      <w:del w:id="231" w:author="Bradley C. Phillips" w:date="2013-10-15T20:43:00Z">
        <w:r w:rsidR="00204E99" w:rsidDel="00115CB1">
          <w:delText xml:space="preserve"> figured it out,</w:delText>
        </w:r>
      </w:del>
      <w:r w:rsidR="00204E99">
        <w:t xml:space="preserve"> keep reading to the next section to </w:t>
      </w:r>
      <w:del w:id="232" w:author="Bradley C. Phillips" w:date="2013-10-15T20:43:00Z">
        <w:r w:rsidR="00204E99" w:rsidDel="00115CB1">
          <w:delText>check</w:delText>
        </w:r>
      </w:del>
      <w:ins w:id="233" w:author="Bradley C. Phillips" w:date="2013-10-15T20:43:00Z">
        <w:r w:rsidR="00115CB1">
          <w:t>see if you’re right</w:t>
        </w:r>
      </w:ins>
      <w:r w:rsidR="00204E99">
        <w:t>.</w:t>
      </w:r>
    </w:p>
    <w:p w14:paraId="51CD73C9" w14:textId="5B488F31" w:rsidR="00204E99" w:rsidRDefault="00204E99" w:rsidP="004B47CC">
      <w:pPr>
        <w:pStyle w:val="Note"/>
      </w:pPr>
      <w:r w:rsidRPr="004B47CC">
        <w:rPr>
          <w:b/>
        </w:rPr>
        <w:t>Hint</w:t>
      </w:r>
      <w:r>
        <w:t xml:space="preserve">: </w:t>
      </w:r>
      <w:r w:rsidR="004B47CC">
        <w:t>R</w:t>
      </w:r>
      <w:r>
        <w:t>emember Zombie Conga!</w:t>
      </w:r>
    </w:p>
    <w:p w14:paraId="107F84B5" w14:textId="21B865F1" w:rsidR="00204E99" w:rsidRDefault="00164502" w:rsidP="00164502">
      <w:pPr>
        <w:pStyle w:val="Heading2"/>
      </w:pPr>
      <w:r>
        <w:t>Reducing sprites and physics bodies</w:t>
      </w:r>
    </w:p>
    <w:p w14:paraId="3A2B84CD" w14:textId="5D1810F5" w:rsidR="00164502" w:rsidRDefault="006700C9" w:rsidP="00164502">
      <w:r>
        <w:t xml:space="preserve">You may have come across the following function in </w:t>
      </w:r>
      <w:r w:rsidRPr="006700C9">
        <w:rPr>
          <w:b/>
        </w:rPr>
        <w:t>MyScene.m</w:t>
      </w:r>
      <w:r>
        <w:t>:</w:t>
      </w:r>
    </w:p>
    <w:p w14:paraId="07391490" w14:textId="77777777" w:rsidR="006700C9" w:rsidRDefault="006700C9" w:rsidP="006700C9">
      <w:pPr>
        <w:pStyle w:val="code"/>
        <w:rPr>
          <w:rFonts w:cs="Menlo Regular"/>
          <w:color w:val="000000"/>
        </w:rPr>
      </w:pPr>
      <w:r>
        <w:rPr>
          <w:rFonts w:cs="Menlo Regular"/>
          <w:color w:val="000000"/>
        </w:rPr>
        <w:t>- (</w:t>
      </w:r>
      <w:r>
        <w:rPr>
          <w:rFonts w:cs="Menlo Regular"/>
          <w:color w:val="AA0D91"/>
        </w:rPr>
        <w:t>void</w:t>
      </w:r>
      <w:r>
        <w:rPr>
          <w:rFonts w:cs="Menlo Regular"/>
          <w:color w:val="000000"/>
        </w:rPr>
        <w:t>)spawnAsteroids</w:t>
      </w:r>
    </w:p>
    <w:p w14:paraId="33D692FC" w14:textId="77777777" w:rsidR="006700C9" w:rsidRDefault="006700C9" w:rsidP="006700C9">
      <w:pPr>
        <w:pStyle w:val="code"/>
        <w:rPr>
          <w:rFonts w:cs="Menlo Regular"/>
          <w:color w:val="000000"/>
        </w:rPr>
      </w:pPr>
      <w:r>
        <w:rPr>
          <w:rFonts w:cs="Menlo Regular"/>
          <w:color w:val="000000"/>
        </w:rPr>
        <w:t>{</w:t>
      </w:r>
    </w:p>
    <w:p w14:paraId="49D189A4" w14:textId="77777777" w:rsidR="006700C9" w:rsidRDefault="006700C9" w:rsidP="006700C9">
      <w:pPr>
        <w:pStyle w:val="code"/>
        <w:rPr>
          <w:rFonts w:cs="Menlo Regular"/>
          <w:color w:val="000000"/>
        </w:rPr>
      </w:pPr>
      <w:r>
        <w:rPr>
          <w:rFonts w:cs="Menlo Regular"/>
          <w:color w:val="000000"/>
        </w:rPr>
        <w:t xml:space="preserve">  </w:t>
      </w:r>
      <w:r>
        <w:rPr>
          <w:rFonts w:cs="Menlo Regular"/>
          <w:color w:val="AA0D91"/>
        </w:rPr>
        <w:t>for</w:t>
      </w:r>
      <w:r>
        <w:rPr>
          <w:rFonts w:cs="Menlo Regular"/>
          <w:color w:val="000000"/>
        </w:rPr>
        <w:t xml:space="preserve"> (</w:t>
      </w:r>
      <w:r>
        <w:rPr>
          <w:rFonts w:cs="Menlo Regular"/>
          <w:color w:val="AA0D91"/>
        </w:rPr>
        <w:t>int</w:t>
      </w:r>
      <w:r>
        <w:rPr>
          <w:rFonts w:cs="Menlo Regular"/>
          <w:color w:val="000000"/>
        </w:rPr>
        <w:t xml:space="preserve"> i = </w:t>
      </w:r>
      <w:r>
        <w:rPr>
          <w:rFonts w:cs="Menlo Regular"/>
          <w:color w:val="1C00CF"/>
        </w:rPr>
        <w:t>0</w:t>
      </w:r>
      <w:r>
        <w:rPr>
          <w:rFonts w:cs="Menlo Regular"/>
          <w:color w:val="000000"/>
        </w:rPr>
        <w:t xml:space="preserve">; i &lt; </w:t>
      </w:r>
      <w:r>
        <w:rPr>
          <w:rFonts w:cs="Menlo Regular"/>
          <w:color w:val="1C00CF"/>
        </w:rPr>
        <w:t>500</w:t>
      </w:r>
      <w:r>
        <w:rPr>
          <w:rFonts w:cs="Menlo Regular"/>
          <w:color w:val="000000"/>
        </w:rPr>
        <w:t>; ++i) {</w:t>
      </w:r>
    </w:p>
    <w:p w14:paraId="70F9D2B3" w14:textId="77777777" w:rsidR="006700C9" w:rsidRDefault="006700C9" w:rsidP="006700C9">
      <w:pPr>
        <w:pStyle w:val="code"/>
        <w:rPr>
          <w:rFonts w:cs="Menlo Regular"/>
          <w:color w:val="000000"/>
        </w:rPr>
      </w:pPr>
      <w:r>
        <w:rPr>
          <w:rFonts w:cs="Menlo Regular"/>
          <w:color w:val="000000"/>
        </w:rPr>
        <w:t xml:space="preserve">    </w:t>
      </w:r>
      <w:r>
        <w:rPr>
          <w:rFonts w:cs="Menlo Regular"/>
          <w:color w:val="3F6E74"/>
        </w:rPr>
        <w:t>Asteroid</w:t>
      </w:r>
      <w:r>
        <w:rPr>
          <w:rFonts w:cs="Menlo Regular"/>
          <w:color w:val="000000"/>
        </w:rPr>
        <w:t xml:space="preserve"> *asteroid = [[</w:t>
      </w:r>
      <w:r>
        <w:rPr>
          <w:rFonts w:cs="Menlo Regular"/>
          <w:color w:val="3F6E74"/>
        </w:rPr>
        <w:t>Asteroid</w:t>
      </w:r>
      <w:r>
        <w:rPr>
          <w:rFonts w:cs="Menlo Regular"/>
          <w:color w:val="000000"/>
        </w:rPr>
        <w:t xml:space="preserve"> </w:t>
      </w:r>
      <w:r>
        <w:rPr>
          <w:rFonts w:cs="Menlo Regular"/>
          <w:color w:val="2E0D6E"/>
        </w:rPr>
        <w:t>alloc</w:t>
      </w:r>
      <w:r>
        <w:rPr>
          <w:rFonts w:cs="Menlo Regular"/>
          <w:color w:val="000000"/>
        </w:rPr>
        <w:t xml:space="preserve">] </w:t>
      </w:r>
    </w:p>
    <w:p w14:paraId="069A25FC" w14:textId="513214BA" w:rsidR="006700C9" w:rsidRDefault="006700C9" w:rsidP="006700C9">
      <w:pPr>
        <w:pStyle w:val="code"/>
        <w:rPr>
          <w:rFonts w:cs="Menlo Regular"/>
          <w:color w:val="000000"/>
        </w:rPr>
      </w:pPr>
      <w:r>
        <w:rPr>
          <w:rFonts w:cs="Menlo Regular"/>
          <w:color w:val="3F6E74"/>
        </w:rPr>
        <w:t xml:space="preserve">     </w:t>
      </w:r>
      <w:r>
        <w:rPr>
          <w:rFonts w:cs="Menlo Regular"/>
          <w:color w:val="26474B"/>
        </w:rPr>
        <w:t>initWithAsteroidType</w:t>
      </w:r>
      <w:r>
        <w:rPr>
          <w:rFonts w:cs="Menlo Regular"/>
          <w:color w:val="000000"/>
        </w:rPr>
        <w:t>:</w:t>
      </w:r>
      <w:r>
        <w:rPr>
          <w:rFonts w:cs="Menlo Regular"/>
          <w:color w:val="2E0D6E"/>
        </w:rPr>
        <w:t>arc4random_uniform</w:t>
      </w:r>
      <w:r>
        <w:rPr>
          <w:rFonts w:cs="Menlo Regular"/>
          <w:color w:val="000000"/>
        </w:rPr>
        <w:t>(</w:t>
      </w:r>
      <w:r>
        <w:rPr>
          <w:rFonts w:cs="Menlo Regular"/>
          <w:color w:val="26474B"/>
        </w:rPr>
        <w:t>NumAsteroidTypes</w:t>
      </w:r>
      <w:r>
        <w:rPr>
          <w:rFonts w:cs="Menlo Regular"/>
          <w:color w:val="000000"/>
        </w:rPr>
        <w:t>)];</w:t>
      </w:r>
    </w:p>
    <w:p w14:paraId="62AFDA02" w14:textId="77777777" w:rsidR="006700C9" w:rsidRDefault="006700C9" w:rsidP="006700C9">
      <w:pPr>
        <w:pStyle w:val="code"/>
        <w:rPr>
          <w:rFonts w:cs="Menlo Regular"/>
          <w:color w:val="000000"/>
        </w:rPr>
      </w:pPr>
      <w:r>
        <w:rPr>
          <w:rFonts w:cs="Menlo Regular"/>
          <w:color w:val="000000"/>
        </w:rPr>
        <w:t xml:space="preserve">    asteroid.</w:t>
      </w:r>
      <w:r>
        <w:rPr>
          <w:rFonts w:cs="Menlo Regular"/>
          <w:color w:val="5C2699"/>
        </w:rPr>
        <w:t>name</w:t>
      </w:r>
      <w:r>
        <w:rPr>
          <w:rFonts w:cs="Menlo Regular"/>
          <w:color w:val="000000"/>
        </w:rPr>
        <w:t xml:space="preserve"> = </w:t>
      </w:r>
      <w:r>
        <w:rPr>
          <w:rFonts w:cs="Menlo Regular"/>
          <w:color w:val="C41A16"/>
        </w:rPr>
        <w:t>@"asteroid"</w:t>
      </w:r>
      <w:r>
        <w:rPr>
          <w:rFonts w:cs="Menlo Regular"/>
          <w:color w:val="000000"/>
        </w:rPr>
        <w:t>;</w:t>
      </w:r>
    </w:p>
    <w:p w14:paraId="0A40E586" w14:textId="77777777" w:rsidR="00F4262E" w:rsidRDefault="006700C9" w:rsidP="006700C9">
      <w:pPr>
        <w:pStyle w:val="code"/>
        <w:rPr>
          <w:ins w:id="234" w:author="Christopher LaPollo" w:date="2013-10-14T13:15:00Z"/>
          <w:rFonts w:cs="Menlo Regular"/>
          <w:color w:val="000000"/>
        </w:rPr>
      </w:pPr>
      <w:r>
        <w:rPr>
          <w:rFonts w:cs="Menlo Regular"/>
          <w:color w:val="000000"/>
        </w:rPr>
        <w:t xml:space="preserve">    asteroid.</w:t>
      </w:r>
      <w:r>
        <w:rPr>
          <w:rFonts w:cs="Menlo Regular"/>
          <w:color w:val="5C2699"/>
        </w:rPr>
        <w:t>position</w:t>
      </w:r>
      <w:r>
        <w:rPr>
          <w:rFonts w:cs="Menlo Regular"/>
          <w:color w:val="000000"/>
        </w:rPr>
        <w:t xml:space="preserve"> = </w:t>
      </w:r>
    </w:p>
    <w:p w14:paraId="451982CA" w14:textId="77777777" w:rsidR="00F4262E" w:rsidRDefault="00F4262E" w:rsidP="00F4262E">
      <w:pPr>
        <w:pStyle w:val="code"/>
        <w:rPr>
          <w:ins w:id="235" w:author="Christopher LaPollo" w:date="2013-10-14T13:16:00Z"/>
          <w:rFonts w:cs="Menlo Regular"/>
          <w:color w:val="000000"/>
        </w:rPr>
      </w:pPr>
      <w:ins w:id="236" w:author="Christopher LaPollo" w:date="2013-10-14T13:15:00Z">
        <w:r>
          <w:rPr>
            <w:rFonts w:cs="Menlo Regular"/>
            <w:color w:val="000000"/>
          </w:rPr>
          <w:t xml:space="preserve">      </w:t>
        </w:r>
      </w:ins>
      <w:r w:rsidR="006700C9">
        <w:rPr>
          <w:rFonts w:cs="Menlo Regular"/>
          <w:color w:val="2E0D6E"/>
        </w:rPr>
        <w:t>CGPointMake</w:t>
      </w:r>
      <w:r w:rsidR="006700C9">
        <w:rPr>
          <w:rFonts w:cs="Menlo Regular"/>
          <w:color w:val="000000"/>
        </w:rPr>
        <w:t>(</w:t>
      </w:r>
    </w:p>
    <w:p w14:paraId="2BA6DD78" w14:textId="72A0054B" w:rsidR="006700C9" w:rsidDel="00F4262E" w:rsidRDefault="00F4262E">
      <w:pPr>
        <w:pStyle w:val="code"/>
        <w:rPr>
          <w:del w:id="237" w:author="Christopher LaPollo" w:date="2013-10-14T13:16:00Z"/>
          <w:rFonts w:cs="Menlo Regular"/>
          <w:color w:val="000000"/>
        </w:rPr>
      </w:pPr>
      <w:ins w:id="238" w:author="Christopher LaPollo" w:date="2013-10-14T13:16:00Z">
        <w:r>
          <w:rPr>
            <w:rFonts w:cs="Menlo Regular"/>
            <w:color w:val="2E0D6E"/>
          </w:rPr>
          <w:t xml:space="preserve">        </w:t>
        </w:r>
      </w:ins>
      <w:r w:rsidR="006700C9">
        <w:rPr>
          <w:rFonts w:cs="Menlo Regular"/>
          <w:color w:val="AA0D91"/>
        </w:rPr>
        <w:t>self</w:t>
      </w:r>
      <w:r w:rsidR="006700C9">
        <w:rPr>
          <w:rFonts w:cs="Menlo Regular"/>
          <w:color w:val="000000"/>
        </w:rPr>
        <w:t>.</w:t>
      </w:r>
      <w:r w:rsidR="006700C9">
        <w:rPr>
          <w:rFonts w:cs="Menlo Regular"/>
          <w:color w:val="5C2699"/>
        </w:rPr>
        <w:t>size</w:t>
      </w:r>
      <w:r w:rsidR="006700C9">
        <w:rPr>
          <w:rFonts w:cs="Menlo Regular"/>
          <w:color w:val="000000"/>
        </w:rPr>
        <w:t>.</w:t>
      </w:r>
      <w:r w:rsidR="006700C9">
        <w:rPr>
          <w:rFonts w:cs="Menlo Regular"/>
          <w:color w:val="5C2699"/>
        </w:rPr>
        <w:t>width</w:t>
      </w:r>
      <w:r w:rsidR="006700C9">
        <w:rPr>
          <w:rFonts w:cs="Menlo Regular"/>
          <w:color w:val="000000"/>
        </w:rPr>
        <w:t xml:space="preserve"> +</w:t>
      </w:r>
      <w:ins w:id="239" w:author="Christopher LaPollo" w:date="2013-10-14T13:16:00Z">
        <w:r>
          <w:rPr>
            <w:rFonts w:cs="Menlo Regular"/>
            <w:color w:val="000000"/>
          </w:rPr>
          <w:t xml:space="preserve"> </w:t>
        </w:r>
      </w:ins>
      <w:del w:id="240" w:author="Christopher LaPollo" w:date="2013-10-14T13:16:00Z">
        <w:r w:rsidR="006700C9" w:rsidDel="00F4262E">
          <w:rPr>
            <w:rFonts w:cs="Menlo Regular"/>
            <w:color w:val="000000"/>
          </w:rPr>
          <w:delText xml:space="preserve"> </w:delText>
        </w:r>
      </w:del>
    </w:p>
    <w:p w14:paraId="62C8AA99" w14:textId="77777777" w:rsidR="00F4262E" w:rsidRDefault="006700C9" w:rsidP="00F4262E">
      <w:pPr>
        <w:pStyle w:val="code"/>
        <w:rPr>
          <w:ins w:id="241" w:author="Christopher LaPollo" w:date="2013-10-14T13:16:00Z"/>
          <w:rFonts w:cs="Menlo Regular"/>
          <w:color w:val="000000"/>
        </w:rPr>
      </w:pPr>
      <w:del w:id="242" w:author="Christopher LaPollo" w:date="2013-10-14T13:16:00Z">
        <w:r w:rsidDel="00F4262E">
          <w:rPr>
            <w:rFonts w:cs="Menlo Regular"/>
            <w:color w:val="000000"/>
          </w:rPr>
          <w:delText xml:space="preserve">     </w:delText>
        </w:r>
      </w:del>
      <w:r>
        <w:rPr>
          <w:rFonts w:cs="Menlo Regular"/>
          <w:color w:val="000000"/>
        </w:rPr>
        <w:t>asteroid.</w:t>
      </w:r>
      <w:r>
        <w:rPr>
          <w:rFonts w:cs="Menlo Regular"/>
          <w:color w:val="5C2699"/>
        </w:rPr>
        <w:t>size</w:t>
      </w:r>
      <w:r>
        <w:rPr>
          <w:rFonts w:cs="Menlo Regular"/>
          <w:color w:val="000000"/>
        </w:rPr>
        <w:t>.</w:t>
      </w:r>
      <w:r>
        <w:rPr>
          <w:rFonts w:cs="Menlo Regular"/>
          <w:color w:val="5C2699"/>
        </w:rPr>
        <w:t>width</w:t>
      </w:r>
      <w:r>
        <w:rPr>
          <w:rFonts w:cs="Menlo Regular"/>
          <w:color w:val="000000"/>
        </w:rPr>
        <w:t>/</w:t>
      </w:r>
      <w:r>
        <w:rPr>
          <w:rFonts w:cs="Menlo Regular"/>
          <w:color w:val="1C00CF"/>
        </w:rPr>
        <w:t>2</w:t>
      </w:r>
      <w:r>
        <w:rPr>
          <w:rFonts w:cs="Menlo Regular"/>
          <w:color w:val="000000"/>
        </w:rPr>
        <w:t xml:space="preserve"> +</w:t>
      </w:r>
    </w:p>
    <w:p w14:paraId="5D48CE07" w14:textId="170F665B" w:rsidR="006700C9" w:rsidRDefault="00F4262E" w:rsidP="00F4262E">
      <w:pPr>
        <w:pStyle w:val="code"/>
        <w:rPr>
          <w:rFonts w:cs="Menlo Regular"/>
          <w:color w:val="000000"/>
        </w:rPr>
      </w:pPr>
      <w:ins w:id="243" w:author="Christopher LaPollo" w:date="2013-10-14T13:16:00Z">
        <w:r>
          <w:rPr>
            <w:rFonts w:cs="Menlo Regular"/>
            <w:color w:val="2E0D6E"/>
          </w:rPr>
          <w:t xml:space="preserve">          </w:t>
        </w:r>
      </w:ins>
      <w:del w:id="244" w:author="Christopher LaPollo" w:date="2013-10-14T13:16:00Z">
        <w:r w:rsidR="006700C9" w:rsidDel="00F4262E">
          <w:rPr>
            <w:rFonts w:cs="Menlo Regular"/>
            <w:color w:val="000000"/>
          </w:rPr>
          <w:delText xml:space="preserve"> </w:delText>
        </w:r>
      </w:del>
      <w:r w:rsidR="006700C9">
        <w:rPr>
          <w:rFonts w:cs="Menlo Regular"/>
          <w:color w:val="000000"/>
        </w:rPr>
        <w:t>(i*</w:t>
      </w:r>
      <w:r w:rsidR="006700C9">
        <w:rPr>
          <w:rFonts w:cs="Menlo Regular"/>
          <w:color w:val="AA0D91"/>
        </w:rPr>
        <w:t>self</w:t>
      </w:r>
      <w:r w:rsidR="006700C9">
        <w:rPr>
          <w:rFonts w:cs="Menlo Regular"/>
          <w:color w:val="000000"/>
        </w:rPr>
        <w:t>.</w:t>
      </w:r>
      <w:r w:rsidR="006700C9">
        <w:rPr>
          <w:rFonts w:cs="Menlo Regular"/>
          <w:color w:val="5C2699"/>
        </w:rPr>
        <w:t>scene</w:t>
      </w:r>
      <w:r w:rsidR="006700C9">
        <w:rPr>
          <w:rFonts w:cs="Menlo Regular"/>
          <w:color w:val="000000"/>
        </w:rPr>
        <w:t>.</w:t>
      </w:r>
      <w:r w:rsidR="006700C9">
        <w:rPr>
          <w:rFonts w:cs="Menlo Regular"/>
          <w:color w:val="5C2699"/>
        </w:rPr>
        <w:t>size</w:t>
      </w:r>
      <w:r w:rsidR="006700C9">
        <w:rPr>
          <w:rFonts w:cs="Menlo Regular"/>
          <w:color w:val="000000"/>
        </w:rPr>
        <w:t>.</w:t>
      </w:r>
      <w:r w:rsidR="006700C9">
        <w:rPr>
          <w:rFonts w:cs="Menlo Regular"/>
          <w:color w:val="5C2699"/>
        </w:rPr>
        <w:t>width</w:t>
      </w:r>
      <w:r w:rsidR="006700C9">
        <w:rPr>
          <w:rFonts w:cs="Menlo Regular"/>
          <w:color w:val="000000"/>
        </w:rPr>
        <w:t>*</w:t>
      </w:r>
      <w:r w:rsidR="006700C9">
        <w:rPr>
          <w:rFonts w:cs="Menlo Regular"/>
          <w:color w:val="1C00CF"/>
        </w:rPr>
        <w:t>0.25</w:t>
      </w:r>
      <w:r w:rsidR="006700C9">
        <w:rPr>
          <w:rFonts w:cs="Menlo Regular"/>
          <w:color w:val="000000"/>
        </w:rPr>
        <w:t>),</w:t>
      </w:r>
    </w:p>
    <w:p w14:paraId="15ECE0A5" w14:textId="77777777" w:rsidR="00F4262E" w:rsidRDefault="006700C9" w:rsidP="00F4262E">
      <w:pPr>
        <w:pStyle w:val="code"/>
        <w:rPr>
          <w:ins w:id="245" w:author="Christopher LaPollo" w:date="2013-10-14T13:17:00Z"/>
          <w:rFonts w:cs="Menlo Regular"/>
          <w:color w:val="000000"/>
        </w:rPr>
      </w:pPr>
      <w:r>
        <w:rPr>
          <w:rFonts w:cs="Menlo Regular"/>
          <w:color w:val="26474B"/>
        </w:rPr>
        <w:t xml:space="preserve">     </w:t>
      </w:r>
      <w:ins w:id="246" w:author="Christopher LaPollo" w:date="2013-10-14T13:16:00Z">
        <w:r w:rsidR="00F4262E">
          <w:rPr>
            <w:rFonts w:cs="Menlo Regular"/>
            <w:color w:val="26474B"/>
          </w:rPr>
          <w:t xml:space="preserve">   </w:t>
        </w:r>
      </w:ins>
      <w:r>
        <w:rPr>
          <w:rFonts w:cs="Menlo Regular"/>
          <w:color w:val="26474B"/>
        </w:rPr>
        <w:t>RandomFloatRange</w:t>
      </w:r>
      <w:r>
        <w:rPr>
          <w:rFonts w:cs="Menlo Regular"/>
          <w:color w:val="000000"/>
        </w:rPr>
        <w:t>(</w:t>
      </w:r>
    </w:p>
    <w:p w14:paraId="4D14DDCD" w14:textId="3DA9DA45" w:rsidR="006700C9" w:rsidRDefault="00F4262E" w:rsidP="00F4262E">
      <w:pPr>
        <w:pStyle w:val="code"/>
        <w:rPr>
          <w:rFonts w:cs="Menlo Regular"/>
          <w:color w:val="000000"/>
        </w:rPr>
      </w:pPr>
      <w:ins w:id="247" w:author="Christopher LaPollo" w:date="2013-10-14T13:17:00Z">
        <w:r>
          <w:rPr>
            <w:rFonts w:cs="Menlo Regular"/>
            <w:color w:val="26474B"/>
          </w:rPr>
          <w:t xml:space="preserve">          </w:t>
        </w:r>
      </w:ins>
      <w:r w:rsidR="006700C9">
        <w:rPr>
          <w:rFonts w:cs="Menlo Regular"/>
          <w:color w:val="000000"/>
        </w:rPr>
        <w:t>asteroid.</w:t>
      </w:r>
      <w:r w:rsidR="006700C9">
        <w:rPr>
          <w:rFonts w:cs="Menlo Regular"/>
          <w:color w:val="5C2699"/>
        </w:rPr>
        <w:t>size</w:t>
      </w:r>
      <w:r w:rsidR="006700C9">
        <w:rPr>
          <w:rFonts w:cs="Menlo Regular"/>
          <w:color w:val="000000"/>
        </w:rPr>
        <w:t>.</w:t>
      </w:r>
      <w:r w:rsidR="006700C9">
        <w:rPr>
          <w:rFonts w:cs="Menlo Regular"/>
          <w:color w:val="5C2699"/>
        </w:rPr>
        <w:t>height</w:t>
      </w:r>
      <w:r w:rsidR="006700C9">
        <w:rPr>
          <w:rFonts w:cs="Menlo Regular"/>
          <w:color w:val="000000"/>
        </w:rPr>
        <w:t>/</w:t>
      </w:r>
      <w:r w:rsidR="006700C9">
        <w:rPr>
          <w:rFonts w:cs="Menlo Regular"/>
          <w:color w:val="1C00CF"/>
        </w:rPr>
        <w:t>2</w:t>
      </w:r>
      <w:r w:rsidR="006700C9">
        <w:rPr>
          <w:rFonts w:cs="Menlo Regular"/>
          <w:color w:val="000000"/>
        </w:rPr>
        <w:t>,</w:t>
      </w:r>
    </w:p>
    <w:p w14:paraId="348DD398" w14:textId="43C92067" w:rsidR="006700C9" w:rsidRDefault="006700C9" w:rsidP="006700C9">
      <w:pPr>
        <w:pStyle w:val="code"/>
        <w:rPr>
          <w:rFonts w:cs="Menlo Regular"/>
          <w:color w:val="000000"/>
        </w:rPr>
      </w:pPr>
      <w:r>
        <w:rPr>
          <w:rFonts w:cs="Menlo Regular"/>
          <w:color w:val="000000"/>
        </w:rPr>
        <w:t xml:space="preserve">      </w:t>
      </w:r>
      <w:ins w:id="248" w:author="Christopher LaPollo" w:date="2013-10-14T13:16:00Z">
        <w:r w:rsidR="00F4262E">
          <w:rPr>
            <w:rFonts w:cs="Menlo Regular"/>
            <w:color w:val="000000"/>
          </w:rPr>
          <w:t xml:space="preserve">    </w:t>
        </w:r>
      </w:ins>
      <w:r>
        <w:rPr>
          <w:rFonts w:cs="Menlo Regular"/>
          <w:color w:val="AA0D91"/>
        </w:rPr>
        <w:t>self</w:t>
      </w:r>
      <w:r>
        <w:rPr>
          <w:rFonts w:cs="Menlo Regular"/>
          <w:color w:val="000000"/>
        </w:rPr>
        <w:t>.</w:t>
      </w:r>
      <w:r>
        <w:rPr>
          <w:rFonts w:cs="Menlo Regular"/>
          <w:color w:val="5C2699"/>
        </w:rPr>
        <w:t>size</w:t>
      </w:r>
      <w:r>
        <w:rPr>
          <w:rFonts w:cs="Menlo Regular"/>
          <w:color w:val="000000"/>
        </w:rPr>
        <w:t>.</w:t>
      </w:r>
      <w:r>
        <w:rPr>
          <w:rFonts w:cs="Menlo Regular"/>
          <w:color w:val="5C2699"/>
        </w:rPr>
        <w:t>height</w:t>
      </w:r>
      <w:r>
        <w:rPr>
          <w:rFonts w:cs="Menlo Regular"/>
          <w:color w:val="000000"/>
        </w:rPr>
        <w:t>-asteroid.</w:t>
      </w:r>
      <w:r>
        <w:rPr>
          <w:rFonts w:cs="Menlo Regular"/>
          <w:color w:val="5C2699"/>
        </w:rPr>
        <w:t>size</w:t>
      </w:r>
      <w:r>
        <w:rPr>
          <w:rFonts w:cs="Menlo Regular"/>
          <w:color w:val="000000"/>
        </w:rPr>
        <w:t>.</w:t>
      </w:r>
      <w:r>
        <w:rPr>
          <w:rFonts w:cs="Menlo Regular"/>
          <w:color w:val="5C2699"/>
        </w:rPr>
        <w:t>height</w:t>
      </w:r>
      <w:r>
        <w:rPr>
          <w:rFonts w:cs="Menlo Regular"/>
          <w:color w:val="000000"/>
        </w:rPr>
        <w:t>/</w:t>
      </w:r>
      <w:r>
        <w:rPr>
          <w:rFonts w:cs="Menlo Regular"/>
          <w:color w:val="1C00CF"/>
        </w:rPr>
        <w:t>2</w:t>
      </w:r>
      <w:r>
        <w:rPr>
          <w:rFonts w:cs="Menlo Regular"/>
          <w:color w:val="000000"/>
        </w:rPr>
        <w:t>));</w:t>
      </w:r>
    </w:p>
    <w:p w14:paraId="3FFB4B0E" w14:textId="77777777" w:rsidR="006700C9" w:rsidRDefault="006700C9" w:rsidP="006700C9">
      <w:pPr>
        <w:pStyle w:val="code"/>
        <w:rPr>
          <w:rFonts w:cs="Menlo Regular"/>
          <w:color w:val="000000"/>
        </w:rPr>
      </w:pPr>
      <w:r>
        <w:rPr>
          <w:rFonts w:cs="Menlo Regular"/>
          <w:color w:val="000000"/>
        </w:rPr>
        <w:t xml:space="preserve">    [</w:t>
      </w:r>
      <w:r>
        <w:rPr>
          <w:rFonts w:cs="Menlo Regular"/>
          <w:color w:val="3F6E74"/>
        </w:rPr>
        <w:t>_fgLayer</w:t>
      </w:r>
      <w:r>
        <w:rPr>
          <w:rFonts w:cs="Menlo Regular"/>
          <w:color w:val="000000"/>
        </w:rPr>
        <w:t xml:space="preserve"> </w:t>
      </w:r>
      <w:r>
        <w:rPr>
          <w:rFonts w:cs="Menlo Regular"/>
          <w:color w:val="2E0D6E"/>
        </w:rPr>
        <w:t>addChild</w:t>
      </w:r>
      <w:r>
        <w:rPr>
          <w:rFonts w:cs="Menlo Regular"/>
          <w:color w:val="000000"/>
        </w:rPr>
        <w:t>:asteroid];</w:t>
      </w:r>
    </w:p>
    <w:p w14:paraId="5F84BF47" w14:textId="504ADA16" w:rsidR="006700C9" w:rsidRDefault="006700C9" w:rsidP="006700C9">
      <w:pPr>
        <w:pStyle w:val="code"/>
        <w:rPr>
          <w:rFonts w:cs="Menlo Regular"/>
          <w:color w:val="000000"/>
        </w:rPr>
      </w:pPr>
      <w:r>
        <w:rPr>
          <w:rFonts w:cs="Menlo Regular"/>
          <w:color w:val="000000"/>
        </w:rPr>
        <w:t xml:space="preserve">  } </w:t>
      </w:r>
    </w:p>
    <w:p w14:paraId="047DA20A" w14:textId="02AAE402" w:rsidR="006700C9" w:rsidRDefault="006700C9" w:rsidP="006700C9">
      <w:pPr>
        <w:pStyle w:val="code"/>
      </w:pPr>
      <w:r>
        <w:rPr>
          <w:rFonts w:cs="Menlo Regular"/>
          <w:color w:val="000000"/>
        </w:rPr>
        <w:t>}</w:t>
      </w:r>
    </w:p>
    <w:p w14:paraId="7F4F6B8E" w14:textId="4EF0C10B" w:rsidR="006700C9" w:rsidRDefault="006700C9" w:rsidP="00164502">
      <w:r>
        <w:t xml:space="preserve">This </w:t>
      </w:r>
      <w:del w:id="249" w:author="Bradley C. Phillips" w:date="2013-10-15T20:58:00Z">
        <w:r w:rsidDel="007B678D">
          <w:delText xml:space="preserve">is a </w:delText>
        </w:r>
      </w:del>
      <w:r>
        <w:t xml:space="preserve">function </w:t>
      </w:r>
      <w:del w:id="250" w:author="Bradley C. Phillips" w:date="2013-10-15T20:58:00Z">
        <w:r w:rsidDel="007B678D">
          <w:delText xml:space="preserve">that </w:delText>
        </w:r>
      </w:del>
      <w:r>
        <w:t xml:space="preserve">creates an asteroid field </w:t>
      </w:r>
      <w:ins w:id="251" w:author="Bradley C. Phillips" w:date="2013-10-15T20:58:00Z">
        <w:r w:rsidR="007B678D">
          <w:t xml:space="preserve">through which the player must </w:t>
        </w:r>
      </w:ins>
      <w:del w:id="252" w:author="Bradley C. Phillips" w:date="2013-10-15T20:58:00Z">
        <w:r w:rsidDel="007B678D">
          <w:delText xml:space="preserve">to </w:delText>
        </w:r>
      </w:del>
      <w:r>
        <w:t>navigate</w:t>
      </w:r>
      <w:del w:id="253" w:author="Bradley C. Phillips" w:date="2013-10-15T20:58:00Z">
        <w:r w:rsidDel="007B678D">
          <w:delText xml:space="preserve"> through</w:delText>
        </w:r>
      </w:del>
      <w:r>
        <w:t xml:space="preserve">. It creates a </w:t>
      </w:r>
      <w:ins w:id="254" w:author="Bradley C. Phillips" w:date="2013-10-15T20:59:00Z">
        <w:r w:rsidR="007B678D">
          <w:t>large number</w:t>
        </w:r>
        <w:del w:id="255" w:author="Ray Wenderlich" w:date="2013-10-16T09:51:00Z">
          <w:r w:rsidR="007B678D" w:rsidDel="00CA46CC">
            <w:delText xml:space="preserve"> [</w:delText>
          </w:r>
          <w:r w:rsidR="007B678D" w:rsidRPr="00134A5E" w:rsidDel="00CA46CC">
            <w:rPr>
              <w:highlight w:val="yellow"/>
              <w:rPrChange w:id="256" w:author="Bradley C. Phillips" w:date="2013-10-15T21:20:00Z">
                <w:rPr/>
              </w:rPrChange>
            </w:rPr>
            <w:delText>TODO: Can we get more specific about how many? An exact number or a range?]</w:delText>
          </w:r>
        </w:del>
      </w:ins>
      <w:del w:id="257" w:author="Bradley C. Phillips" w:date="2013-10-15T20:59:00Z">
        <w:r w:rsidRPr="00134A5E" w:rsidDel="007B678D">
          <w:rPr>
            <w:highlight w:val="yellow"/>
            <w:rPrChange w:id="258" w:author="Bradley C. Phillips" w:date="2013-10-15T21:20:00Z">
              <w:rPr/>
            </w:rPrChange>
          </w:rPr>
          <w:delText>ton</w:delText>
        </w:r>
      </w:del>
      <w:r>
        <w:t xml:space="preserve"> of asteroids </w:t>
      </w:r>
      <w:ins w:id="259" w:author="Ray Wenderlich" w:date="2013-10-16T09:51:00Z">
        <w:r w:rsidR="00CA46CC">
          <w:t xml:space="preserve">(500 to be exact) </w:t>
        </w:r>
      </w:ins>
      <w:r>
        <w:t>offscreen to the right</w:t>
      </w:r>
      <w:del w:id="260" w:author="Bradley C. Phillips" w:date="2013-10-15T20:58:00Z">
        <w:r w:rsidDel="007B678D">
          <w:delText>,</w:delText>
        </w:r>
      </w:del>
      <w:r>
        <w:t xml:space="preserve"> and </w:t>
      </w:r>
      <w:del w:id="261" w:author="Bradley C. Phillips" w:date="2013-10-15T20:59:00Z">
        <w:r w:rsidDel="007B678D">
          <w:delText xml:space="preserve">has them </w:delText>
        </w:r>
      </w:del>
      <w:r>
        <w:t>move</w:t>
      </w:r>
      <w:ins w:id="262" w:author="Bradley C. Phillips" w:date="2013-10-15T20:59:00Z">
        <w:r w:rsidR="007B678D">
          <w:t>s them</w:t>
        </w:r>
      </w:ins>
      <w:r>
        <w:t xml:space="preserve"> slowly to the left</w:t>
      </w:r>
      <w:ins w:id="263" w:author="Bradley C. Phillips" w:date="2013-10-15T20:59:00Z">
        <w:r w:rsidR="007B678D">
          <w:t>,</w:t>
        </w:r>
      </w:ins>
      <w:r>
        <w:t xml:space="preserve"> across the screen.</w:t>
      </w:r>
    </w:p>
    <w:p w14:paraId="60518135" w14:textId="68340C2F" w:rsidR="006700C9" w:rsidRDefault="006700C9" w:rsidP="00164502">
      <w:r>
        <w:t xml:space="preserve">This is similar to </w:t>
      </w:r>
      <w:del w:id="264" w:author="Bradley C. Phillips" w:date="2013-10-15T21:00:00Z">
        <w:r w:rsidDel="00F94B2F">
          <w:delText xml:space="preserve">a situation where you </w:delText>
        </w:r>
      </w:del>
      <w:r>
        <w:t>hav</w:t>
      </w:r>
      <w:ins w:id="265" w:author="Bradley C. Phillips" w:date="2013-10-15T21:00:00Z">
        <w:r w:rsidR="00F94B2F">
          <w:t>ing</w:t>
        </w:r>
      </w:ins>
      <w:del w:id="266" w:author="Bradley C. Phillips" w:date="2013-10-15T21:00:00Z">
        <w:r w:rsidDel="00F94B2F">
          <w:delText>e</w:delText>
        </w:r>
      </w:del>
      <w:r>
        <w:t xml:space="preserve"> a “level file” that specifies </w:t>
      </w:r>
      <w:ins w:id="267" w:author="Bradley C. Phillips" w:date="2013-10-15T21:00:00Z">
        <w:r w:rsidR="00F94B2F">
          <w:t>the position of</w:t>
        </w:r>
      </w:ins>
      <w:del w:id="268" w:author="Bradley C. Phillips" w:date="2013-10-15T21:00:00Z">
        <w:r w:rsidDel="00F94B2F">
          <w:delText>where</w:delText>
        </w:r>
      </w:del>
      <w:r>
        <w:t xml:space="preserve"> each asteroid</w:t>
      </w:r>
      <w:del w:id="269" w:author="Bradley C. Phillips" w:date="2013-10-15T21:00:00Z">
        <w:r w:rsidDel="00F94B2F">
          <w:delText xml:space="preserve"> is</w:delText>
        </w:r>
      </w:del>
      <w:r>
        <w:t xml:space="preserve">, and </w:t>
      </w:r>
      <w:ins w:id="270" w:author="Bradley C. Phillips" w:date="2013-10-15T21:00:00Z">
        <w:r w:rsidR="00F94B2F">
          <w:t xml:space="preserve">then </w:t>
        </w:r>
      </w:ins>
      <w:r>
        <w:t>creating each asteroid at the appropriate offscreen location on startup.</w:t>
      </w:r>
    </w:p>
    <w:p w14:paraId="0AC740CE" w14:textId="41C8BE8E" w:rsidR="00920B8B" w:rsidRDefault="009709E1" w:rsidP="00164502">
      <w:pPr>
        <w:rPr>
          <w:ins w:id="271" w:author="Bradley C. Phillips" w:date="2013-10-15T21:04:00Z"/>
        </w:rPr>
      </w:pPr>
      <w:r>
        <w:t xml:space="preserve">You might </w:t>
      </w:r>
      <w:del w:id="272" w:author="Bradley C. Phillips" w:date="2013-10-15T21:03:00Z">
        <w:r w:rsidDel="00920B8B">
          <w:delText>think this is no</w:delText>
        </w:r>
      </w:del>
      <w:ins w:id="273" w:author="Bradley C. Phillips" w:date="2013-10-15T21:03:00Z">
        <w:r w:rsidR="00920B8B">
          <w:t>not see a</w:t>
        </w:r>
      </w:ins>
      <w:r>
        <w:t xml:space="preserve"> problem</w:t>
      </w:r>
      <w:ins w:id="274" w:author="Bradley C. Phillips" w:date="2013-10-15T21:03:00Z">
        <w:r w:rsidR="00920B8B">
          <w:t xml:space="preserve"> here.</w:t>
        </w:r>
      </w:ins>
      <w:del w:id="275" w:author="Bradley C. Phillips" w:date="2013-10-15T21:03:00Z">
        <w:r w:rsidDel="00920B8B">
          <w:delText>,</w:delText>
        </w:r>
      </w:del>
      <w:r>
        <w:t xml:space="preserve"> </w:t>
      </w:r>
      <w:del w:id="276" w:author="Bradley C. Phillips" w:date="2013-10-15T21:03:00Z">
        <w:r w:rsidDel="00920B8B">
          <w:delText>because t</w:delText>
        </w:r>
      </w:del>
      <w:ins w:id="277" w:author="Bradley C. Phillips" w:date="2013-10-15T21:03:00Z">
        <w:r w:rsidR="00920B8B">
          <w:t>T</w:t>
        </w:r>
      </w:ins>
      <w:r>
        <w:t>his is a</w:t>
      </w:r>
      <w:ins w:id="278" w:author="Bradley C. Phillips" w:date="2013-10-15T21:03:00Z">
        <w:r w:rsidR="00920B8B">
          <w:t>n</w:t>
        </w:r>
      </w:ins>
      <w:del w:id="279" w:author="Bradley C. Phillips" w:date="2013-10-15T21:03:00Z">
        <w:r w:rsidDel="00920B8B">
          <w:delText xml:space="preserve"> nice,</w:delText>
        </w:r>
      </w:del>
      <w:r>
        <w:t xml:space="preserve"> easy</w:t>
      </w:r>
      <w:del w:id="280" w:author="Bradley C. Phillips" w:date="2013-10-15T21:03:00Z">
        <w:r w:rsidDel="00920B8B">
          <w:delText>,</w:delText>
        </w:r>
      </w:del>
      <w:r>
        <w:t xml:space="preserve"> and straightforward way to </w:t>
      </w:r>
      <w:ins w:id="281" w:author="Bradley C. Phillips" w:date="2013-10-15T21:04:00Z">
        <w:r w:rsidR="00920B8B">
          <w:t>create an asteroid field</w:t>
        </w:r>
      </w:ins>
      <w:del w:id="282" w:author="Bradley C. Phillips" w:date="2013-10-15T21:04:00Z">
        <w:r w:rsidDel="00920B8B">
          <w:delText>do things,</w:delText>
        </w:r>
      </w:del>
      <w:r>
        <w:t xml:space="preserve"> and Sprite Kit doesn’t draw nodes that are</w:t>
      </w:r>
      <w:del w:id="283" w:author="Bradley C. Phillips" w:date="2013-10-15T21:04:00Z">
        <w:r w:rsidDel="00920B8B">
          <w:delText xml:space="preserve"> </w:delText>
        </w:r>
      </w:del>
      <w:r>
        <w:t>n</w:t>
      </w:r>
      <w:ins w:id="284" w:author="Bradley C. Phillips" w:date="2013-10-15T21:04:00Z">
        <w:r w:rsidR="00920B8B">
          <w:t>’</w:t>
        </w:r>
      </w:ins>
      <w:del w:id="285" w:author="Bradley C. Phillips" w:date="2013-10-15T21:04:00Z">
        <w:r w:rsidDel="00920B8B">
          <w:delText>o</w:delText>
        </w:r>
      </w:del>
      <w:r>
        <w:t xml:space="preserve">t visible on the screen. </w:t>
      </w:r>
    </w:p>
    <w:p w14:paraId="5BB7700D" w14:textId="69D6E49F" w:rsidR="009709E1" w:rsidDel="00920B8B" w:rsidRDefault="009709E1" w:rsidP="00164502">
      <w:pPr>
        <w:rPr>
          <w:del w:id="286" w:author="Bradley C. Phillips" w:date="2013-10-15T21:05:00Z"/>
        </w:rPr>
      </w:pPr>
      <w:r>
        <w:t>However, even when nodes are offscreen, Sprite Kit still needs to do processing on the nodes</w:t>
      </w:r>
      <w:ins w:id="287" w:author="Bradley C. Phillips" w:date="2013-10-15T21:05:00Z">
        <w:r w:rsidR="00920B8B">
          <w:t>:</w:t>
        </w:r>
      </w:ins>
      <w:del w:id="288" w:author="Bradley C. Phillips" w:date="2013-10-15T21:05:00Z">
        <w:r w:rsidDel="00920B8B">
          <w:delText>,</w:delText>
        </w:r>
      </w:del>
      <w:r>
        <w:t xml:space="preserve"> </w:t>
      </w:r>
      <w:del w:id="289" w:author="Bradley C. Phillips" w:date="2013-10-15T21:05:00Z">
        <w:r w:rsidDel="00920B8B">
          <w:delText xml:space="preserve">such as </w:delText>
        </w:r>
      </w:del>
      <w:r>
        <w:t>running actions, checking for offscreen collisions</w:t>
      </w:r>
      <w:del w:id="290" w:author="Bradley C. Phillips" w:date="2013-10-15T21:05:00Z">
        <w:r w:rsidDel="00920B8B">
          <w:delText>,</w:delText>
        </w:r>
      </w:del>
      <w:r>
        <w:t xml:space="preserve"> or processing any attached particle systems</w:t>
      </w:r>
      <w:ins w:id="291" w:author="Bradley C. Phillips" w:date="2013-10-15T21:05:00Z">
        <w:r w:rsidR="00920B8B">
          <w:t>, for example</w:t>
        </w:r>
      </w:ins>
      <w:r>
        <w:t xml:space="preserve">. </w:t>
      </w:r>
    </w:p>
    <w:p w14:paraId="2280D742" w14:textId="2E0BEBA9" w:rsidR="009709E1" w:rsidRDefault="009709E1" w:rsidP="00164502">
      <w:del w:id="292" w:author="Bradley C. Phillips" w:date="2013-10-15T21:05:00Z">
        <w:r w:rsidDel="00920B8B">
          <w:delText>So this is a</w:delText>
        </w:r>
      </w:del>
      <w:ins w:id="293" w:author="Bradley C. Phillips" w:date="2013-10-15T21:05:00Z">
        <w:r w:rsidR="00920B8B">
          <w:t>That’s the</w:t>
        </w:r>
      </w:ins>
      <w:r>
        <w:t xml:space="preserve"> problem with the asteroids here – Sprite Kit </w:t>
      </w:r>
      <w:del w:id="294" w:author="Bradley C. Phillips" w:date="2013-10-15T21:07:00Z">
        <w:r w:rsidDel="00920B8B">
          <w:delText>is having</w:delText>
        </w:r>
      </w:del>
      <w:ins w:id="295" w:author="Bradley C. Phillips" w:date="2013-10-15T21:07:00Z">
        <w:r w:rsidR="00920B8B">
          <w:t>has</w:t>
        </w:r>
      </w:ins>
      <w:r>
        <w:t xml:space="preserve"> to perfor</w:t>
      </w:r>
      <w:ins w:id="296" w:author="Bradley C. Phillips" w:date="2013-10-15T21:06:00Z">
        <w:r w:rsidR="00920B8B">
          <w:t xml:space="preserve">m many </w:t>
        </w:r>
      </w:ins>
      <w:del w:id="297" w:author="Bradley C. Phillips" w:date="2013-10-15T21:06:00Z">
        <w:r w:rsidDel="00920B8B">
          <w:delText xml:space="preserve">m a ton of </w:delText>
        </w:r>
      </w:del>
      <w:r>
        <w:t>calculations on asteroids that aren’t even visible.</w:t>
      </w:r>
      <w:ins w:id="298" w:author="Bradley C. Phillips" w:date="2013-10-15T21:07:00Z">
        <w:r w:rsidR="00920B8B">
          <w:t xml:space="preserve"> </w:t>
        </w:r>
      </w:ins>
      <w:del w:id="299" w:author="Bradley C. Phillips" w:date="2013-10-15T21:07:00Z">
        <w:r w:rsidDel="00920B8B">
          <w:delText xml:space="preserve"> What </w:delText>
        </w:r>
      </w:del>
      <w:r>
        <w:t xml:space="preserve">Apple recommends </w:t>
      </w:r>
      <w:ins w:id="300" w:author="Bradley C. Phillips" w:date="2013-10-15T21:07:00Z">
        <w:r w:rsidR="00920B8B">
          <w:t>that</w:t>
        </w:r>
      </w:ins>
      <w:del w:id="301" w:author="Bradley C. Phillips" w:date="2013-10-15T21:07:00Z">
        <w:r w:rsidDel="00920B8B">
          <w:delText>is for</w:delText>
        </w:r>
      </w:del>
      <w:r>
        <w:t xml:space="preserve"> you </w:t>
      </w:r>
      <w:del w:id="302" w:author="Bradley C. Phillips" w:date="2013-10-15T21:07:00Z">
        <w:r w:rsidDel="00920B8B">
          <w:delText xml:space="preserve">to </w:delText>
        </w:r>
      </w:del>
      <w:r>
        <w:t>only add a node to the scene graph when:</w:t>
      </w:r>
    </w:p>
    <w:p w14:paraId="3B0123B5" w14:textId="1A5C8FC2" w:rsidR="009709E1" w:rsidRDefault="000164BA" w:rsidP="000164BA">
      <w:pPr>
        <w:pStyle w:val="textbullets"/>
      </w:pPr>
      <w:r>
        <w:t>It has a reasonably good chance of being rendered in the future</w:t>
      </w:r>
      <w:ins w:id="303" w:author="Bradley C. Phillips" w:date="2013-10-15T21:07:00Z">
        <w:r w:rsidR="00920B8B">
          <w:t>.</w:t>
        </w:r>
      </w:ins>
    </w:p>
    <w:p w14:paraId="62DF824D" w14:textId="6C03C563" w:rsidR="000164BA" w:rsidRDefault="000164BA" w:rsidP="000164BA">
      <w:pPr>
        <w:pStyle w:val="textbullets"/>
      </w:pPr>
      <w:r>
        <w:t>The node runs actions that are required for accurate gameplay</w:t>
      </w:r>
      <w:ins w:id="304" w:author="Bradley C. Phillips" w:date="2013-10-15T21:07:00Z">
        <w:r w:rsidR="00920B8B">
          <w:t>.</w:t>
        </w:r>
      </w:ins>
    </w:p>
    <w:p w14:paraId="34B54049" w14:textId="67B864D8" w:rsidR="000164BA" w:rsidRDefault="000164BA" w:rsidP="000164BA">
      <w:pPr>
        <w:pStyle w:val="textbullets"/>
      </w:pPr>
      <w:r>
        <w:t>The node has a physics body that is required for accurate gameplay</w:t>
      </w:r>
      <w:ins w:id="305" w:author="Bradley C. Phillips" w:date="2013-10-15T21:07:00Z">
        <w:r w:rsidR="00920B8B">
          <w:t>.</w:t>
        </w:r>
      </w:ins>
    </w:p>
    <w:p w14:paraId="6D8F39FD" w14:textId="2801924E" w:rsidR="000164BA" w:rsidRDefault="000164BA" w:rsidP="000164BA">
      <w:r>
        <w:t xml:space="preserve">In the case of offscreen asteroids, none of these conditions apply. So you should be able to get much better performance by only creating asteroids when you need them – </w:t>
      </w:r>
      <w:ins w:id="306" w:author="Bradley C. Phillips" w:date="2013-10-15T21:08:00Z">
        <w:r w:rsidR="00920B8B">
          <w:t>that is,</w:t>
        </w:r>
      </w:ins>
      <w:del w:id="307" w:author="Bradley C. Phillips" w:date="2013-10-15T21:08:00Z">
        <w:r w:rsidDel="00920B8B">
          <w:delText>i.e.</w:delText>
        </w:r>
      </w:del>
      <w:r>
        <w:t xml:space="preserve"> right before they appear on the screen, just like in Zombie Conga!</w:t>
      </w:r>
    </w:p>
    <w:p w14:paraId="358DBB03" w14:textId="1E296D72" w:rsidR="000164BA" w:rsidRDefault="000164BA" w:rsidP="000164BA">
      <w:r>
        <w:t xml:space="preserve">To fix this, delete </w:t>
      </w:r>
      <w:r w:rsidRPr="000164BA">
        <w:rPr>
          <w:rStyle w:val="codeinline"/>
        </w:rPr>
        <w:t>spawnAsteroids</w:t>
      </w:r>
      <w:r>
        <w:t xml:space="preserve"> and replace it with the following:</w:t>
      </w:r>
    </w:p>
    <w:p w14:paraId="6799B10A" w14:textId="77777777" w:rsidR="000164BA" w:rsidRDefault="000164BA" w:rsidP="000164BA">
      <w:pPr>
        <w:pStyle w:val="code"/>
        <w:rPr>
          <w:rFonts w:cs="Menlo Regular"/>
          <w:color w:val="000000"/>
        </w:rPr>
      </w:pPr>
      <w:r>
        <w:rPr>
          <w:rFonts w:cs="Menlo Regular"/>
          <w:color w:val="000000"/>
        </w:rPr>
        <w:t>- (</w:t>
      </w:r>
      <w:r>
        <w:rPr>
          <w:rFonts w:cs="Menlo Regular"/>
          <w:color w:val="AA0D91"/>
        </w:rPr>
        <w:t>void</w:t>
      </w:r>
      <w:r>
        <w:rPr>
          <w:rFonts w:cs="Menlo Regular"/>
          <w:color w:val="000000"/>
        </w:rPr>
        <w:t>)spawnAsteroid</w:t>
      </w:r>
    </w:p>
    <w:p w14:paraId="0E29C100" w14:textId="77777777" w:rsidR="000164BA" w:rsidRDefault="000164BA" w:rsidP="000164BA">
      <w:pPr>
        <w:pStyle w:val="code"/>
        <w:rPr>
          <w:rFonts w:cs="Menlo Regular"/>
          <w:color w:val="000000"/>
        </w:rPr>
      </w:pPr>
      <w:r>
        <w:rPr>
          <w:rFonts w:cs="Menlo Regular"/>
          <w:color w:val="000000"/>
        </w:rPr>
        <w:t>{</w:t>
      </w:r>
    </w:p>
    <w:p w14:paraId="04E25593" w14:textId="77777777" w:rsidR="000164BA" w:rsidRDefault="000164BA" w:rsidP="000164BA">
      <w:pPr>
        <w:pStyle w:val="code"/>
        <w:rPr>
          <w:rFonts w:cs="Menlo Regular"/>
          <w:color w:val="000000"/>
        </w:rPr>
      </w:pPr>
      <w:r>
        <w:rPr>
          <w:rFonts w:cs="Menlo Regular"/>
          <w:color w:val="000000"/>
        </w:rPr>
        <w:t xml:space="preserve">  </w:t>
      </w:r>
      <w:r>
        <w:rPr>
          <w:rFonts w:cs="Menlo Regular"/>
          <w:color w:val="3F6E74"/>
        </w:rPr>
        <w:t>Asteroid</w:t>
      </w:r>
      <w:r>
        <w:rPr>
          <w:rFonts w:cs="Menlo Regular"/>
          <w:color w:val="000000"/>
        </w:rPr>
        <w:t xml:space="preserve"> *asteroid = [[</w:t>
      </w:r>
      <w:r>
        <w:rPr>
          <w:rFonts w:cs="Menlo Regular"/>
          <w:color w:val="3F6E74"/>
        </w:rPr>
        <w:t>Asteroid</w:t>
      </w:r>
      <w:r>
        <w:rPr>
          <w:rFonts w:cs="Menlo Regular"/>
          <w:color w:val="000000"/>
        </w:rPr>
        <w:t xml:space="preserve"> </w:t>
      </w:r>
      <w:r>
        <w:rPr>
          <w:rFonts w:cs="Menlo Regular"/>
          <w:color w:val="2E0D6E"/>
        </w:rPr>
        <w:t>alloc</w:t>
      </w:r>
      <w:r>
        <w:rPr>
          <w:rFonts w:cs="Menlo Regular"/>
          <w:color w:val="000000"/>
        </w:rPr>
        <w:t xml:space="preserve">] </w:t>
      </w:r>
    </w:p>
    <w:p w14:paraId="72DDD3D8" w14:textId="759652A9" w:rsidR="000164BA" w:rsidRDefault="000164BA" w:rsidP="000164BA">
      <w:pPr>
        <w:pStyle w:val="code"/>
        <w:rPr>
          <w:rFonts w:cs="Menlo Regular"/>
          <w:color w:val="000000"/>
        </w:rPr>
      </w:pPr>
      <w:r>
        <w:rPr>
          <w:rFonts w:cs="Menlo Regular"/>
          <w:color w:val="3F6E74"/>
        </w:rPr>
        <w:t xml:space="preserve">  </w:t>
      </w:r>
      <w:r>
        <w:rPr>
          <w:rFonts w:cs="Menlo Regular"/>
          <w:color w:val="26474B"/>
        </w:rPr>
        <w:t>initWithAsteroidType</w:t>
      </w:r>
      <w:r>
        <w:rPr>
          <w:rFonts w:cs="Menlo Regular"/>
          <w:color w:val="000000"/>
        </w:rPr>
        <w:t>:</w:t>
      </w:r>
      <w:r>
        <w:rPr>
          <w:rFonts w:cs="Menlo Regular"/>
          <w:color w:val="2E0D6E"/>
        </w:rPr>
        <w:t>arc4random_uniform</w:t>
      </w:r>
      <w:r>
        <w:rPr>
          <w:rFonts w:cs="Menlo Regular"/>
          <w:color w:val="000000"/>
        </w:rPr>
        <w:t>(</w:t>
      </w:r>
      <w:r>
        <w:rPr>
          <w:rFonts w:cs="Menlo Regular"/>
          <w:color w:val="26474B"/>
        </w:rPr>
        <w:t>NumAsteroidTypes</w:t>
      </w:r>
      <w:r>
        <w:rPr>
          <w:rFonts w:cs="Menlo Regular"/>
          <w:color w:val="000000"/>
        </w:rPr>
        <w:t>)];</w:t>
      </w:r>
    </w:p>
    <w:p w14:paraId="4315042C" w14:textId="77777777" w:rsidR="000164BA" w:rsidRDefault="000164BA" w:rsidP="000164BA">
      <w:pPr>
        <w:pStyle w:val="code"/>
        <w:rPr>
          <w:rFonts w:cs="Menlo Regular"/>
          <w:color w:val="000000"/>
        </w:rPr>
      </w:pPr>
      <w:r>
        <w:rPr>
          <w:rFonts w:cs="Menlo Regular"/>
          <w:color w:val="000000"/>
        </w:rPr>
        <w:t xml:space="preserve">  asteroid.</w:t>
      </w:r>
      <w:r>
        <w:rPr>
          <w:rFonts w:cs="Menlo Regular"/>
          <w:color w:val="5C2699"/>
        </w:rPr>
        <w:t>name</w:t>
      </w:r>
      <w:r>
        <w:rPr>
          <w:rFonts w:cs="Menlo Regular"/>
          <w:color w:val="000000"/>
        </w:rPr>
        <w:t xml:space="preserve"> = </w:t>
      </w:r>
      <w:r>
        <w:rPr>
          <w:rFonts w:cs="Menlo Regular"/>
          <w:color w:val="C41A16"/>
        </w:rPr>
        <w:t>@"asteroid"</w:t>
      </w:r>
      <w:r>
        <w:rPr>
          <w:rFonts w:cs="Menlo Regular"/>
          <w:color w:val="000000"/>
        </w:rPr>
        <w:t>;</w:t>
      </w:r>
    </w:p>
    <w:p w14:paraId="19ABC622" w14:textId="2DB9E835" w:rsidR="00265796" w:rsidRDefault="000164BA" w:rsidP="00265796">
      <w:pPr>
        <w:pStyle w:val="code"/>
        <w:rPr>
          <w:ins w:id="308" w:author="Christopher LaPollo" w:date="2013-10-14T13:25:00Z"/>
          <w:rFonts w:cs="Menlo Regular"/>
          <w:color w:val="000000"/>
        </w:rPr>
      </w:pPr>
      <w:r>
        <w:rPr>
          <w:rFonts w:cs="Menlo Regular"/>
          <w:color w:val="000000"/>
        </w:rPr>
        <w:t xml:space="preserve">  asteroid.</w:t>
      </w:r>
      <w:r>
        <w:rPr>
          <w:rFonts w:cs="Menlo Regular"/>
          <w:color w:val="5C2699"/>
        </w:rPr>
        <w:t>position</w:t>
      </w:r>
      <w:r>
        <w:rPr>
          <w:rFonts w:cs="Menlo Regular"/>
          <w:color w:val="000000"/>
        </w:rPr>
        <w:t xml:space="preserve"> = </w:t>
      </w:r>
      <w:r>
        <w:rPr>
          <w:rFonts w:cs="Menlo Regular"/>
          <w:color w:val="2E0D6E"/>
        </w:rPr>
        <w:t>CGPointMake</w:t>
      </w:r>
      <w:r>
        <w:rPr>
          <w:rFonts w:cs="Menlo Regular"/>
          <w:color w:val="000000"/>
        </w:rPr>
        <w:t>(</w:t>
      </w:r>
    </w:p>
    <w:p w14:paraId="54329A3E" w14:textId="6FF89F5C" w:rsidR="000164BA" w:rsidDel="00265796" w:rsidRDefault="00265796" w:rsidP="00265796">
      <w:pPr>
        <w:pStyle w:val="code"/>
        <w:rPr>
          <w:del w:id="309" w:author="Christopher LaPollo" w:date="2013-10-14T13:27:00Z"/>
          <w:rFonts w:cs="Menlo Regular"/>
          <w:color w:val="000000"/>
        </w:rPr>
      </w:pPr>
      <w:ins w:id="310" w:author="Christopher LaPollo" w:date="2013-10-14T13:27:00Z">
        <w:r>
          <w:rPr>
            <w:rFonts w:cs="Menlo Regular"/>
            <w:color w:val="000000"/>
          </w:rPr>
          <w:t xml:space="preserve">    </w:t>
        </w:r>
      </w:ins>
      <w:del w:id="311" w:author="Christopher LaPollo" w:date="2013-10-14T13:27:00Z">
        <w:r w:rsidR="000164BA" w:rsidDel="00265796">
          <w:rPr>
            <w:rFonts w:cs="Menlo Regular"/>
            <w:color w:val="000000"/>
          </w:rPr>
          <w:delText xml:space="preserve">                              </w:delText>
        </w:r>
      </w:del>
    </w:p>
    <w:p w14:paraId="005C96FB" w14:textId="18682FA6" w:rsidR="000164BA" w:rsidRDefault="000164BA" w:rsidP="00265796">
      <w:pPr>
        <w:pStyle w:val="code"/>
        <w:rPr>
          <w:rFonts w:cs="Menlo Regular"/>
          <w:color w:val="000000"/>
        </w:rPr>
      </w:pPr>
      <w:del w:id="312" w:author="Christopher LaPollo" w:date="2013-10-14T13:27:00Z">
        <w:r w:rsidDel="00265796">
          <w:rPr>
            <w:rFonts w:cs="Menlo Regular"/>
            <w:color w:val="000000"/>
          </w:rPr>
          <w:delText xml:space="preserve">    </w:delText>
        </w:r>
      </w:del>
      <w:r>
        <w:rPr>
          <w:rFonts w:cs="Menlo Regular"/>
          <w:color w:val="AA0D91"/>
        </w:rPr>
        <w:t>self</w:t>
      </w:r>
      <w:r>
        <w:rPr>
          <w:rFonts w:cs="Menlo Regular"/>
          <w:color w:val="000000"/>
        </w:rPr>
        <w:t>.</w:t>
      </w:r>
      <w:r>
        <w:rPr>
          <w:rFonts w:cs="Menlo Regular"/>
          <w:color w:val="5C2699"/>
        </w:rPr>
        <w:t>size</w:t>
      </w:r>
      <w:r>
        <w:rPr>
          <w:rFonts w:cs="Menlo Regular"/>
          <w:color w:val="000000"/>
        </w:rPr>
        <w:t>.</w:t>
      </w:r>
      <w:r>
        <w:rPr>
          <w:rFonts w:cs="Menlo Regular"/>
          <w:color w:val="5C2699"/>
        </w:rPr>
        <w:t>width</w:t>
      </w:r>
      <w:r>
        <w:rPr>
          <w:rFonts w:cs="Menlo Regular"/>
          <w:color w:val="000000"/>
        </w:rPr>
        <w:t xml:space="preserve"> + asteroid.</w:t>
      </w:r>
      <w:r>
        <w:rPr>
          <w:rFonts w:cs="Menlo Regular"/>
          <w:color w:val="5C2699"/>
        </w:rPr>
        <w:t>size</w:t>
      </w:r>
      <w:r>
        <w:rPr>
          <w:rFonts w:cs="Menlo Regular"/>
          <w:color w:val="000000"/>
        </w:rPr>
        <w:t>.</w:t>
      </w:r>
      <w:r>
        <w:rPr>
          <w:rFonts w:cs="Menlo Regular"/>
          <w:color w:val="5C2699"/>
        </w:rPr>
        <w:t>width</w:t>
      </w:r>
      <w:r>
        <w:rPr>
          <w:rFonts w:cs="Menlo Regular"/>
          <w:color w:val="000000"/>
        </w:rPr>
        <w:t>/</w:t>
      </w:r>
      <w:r>
        <w:rPr>
          <w:rFonts w:cs="Menlo Regular"/>
          <w:color w:val="1C00CF"/>
        </w:rPr>
        <w:t>2</w:t>
      </w:r>
      <w:r>
        <w:rPr>
          <w:rFonts w:cs="Menlo Regular"/>
          <w:color w:val="000000"/>
        </w:rPr>
        <w:t>,</w:t>
      </w:r>
    </w:p>
    <w:p w14:paraId="7B18DDCB" w14:textId="30068522" w:rsidR="000164BA" w:rsidRDefault="000164BA" w:rsidP="000164BA">
      <w:pPr>
        <w:pStyle w:val="code"/>
        <w:rPr>
          <w:rFonts w:cs="Menlo Regular"/>
          <w:color w:val="000000"/>
        </w:rPr>
      </w:pPr>
      <w:r>
        <w:rPr>
          <w:rFonts w:cs="Menlo Regular"/>
          <w:color w:val="26474B"/>
        </w:rPr>
        <w:t xml:space="preserve">    RandomFloatRange</w:t>
      </w:r>
      <w:r>
        <w:rPr>
          <w:rFonts w:cs="Menlo Regular"/>
          <w:color w:val="000000"/>
        </w:rPr>
        <w:t>(asteroid.</w:t>
      </w:r>
      <w:r>
        <w:rPr>
          <w:rFonts w:cs="Menlo Regular"/>
          <w:color w:val="5C2699"/>
        </w:rPr>
        <w:t>size</w:t>
      </w:r>
      <w:r>
        <w:rPr>
          <w:rFonts w:cs="Menlo Regular"/>
          <w:color w:val="000000"/>
        </w:rPr>
        <w:t>.</w:t>
      </w:r>
      <w:r>
        <w:rPr>
          <w:rFonts w:cs="Menlo Regular"/>
          <w:color w:val="5C2699"/>
        </w:rPr>
        <w:t>height</w:t>
      </w:r>
      <w:r>
        <w:rPr>
          <w:rFonts w:cs="Menlo Regular"/>
          <w:color w:val="000000"/>
        </w:rPr>
        <w:t>/</w:t>
      </w:r>
      <w:r>
        <w:rPr>
          <w:rFonts w:cs="Menlo Regular"/>
          <w:color w:val="1C00CF"/>
        </w:rPr>
        <w:t>2</w:t>
      </w:r>
      <w:r>
        <w:rPr>
          <w:rFonts w:cs="Menlo Regular"/>
          <w:color w:val="000000"/>
        </w:rPr>
        <w:t>,</w:t>
      </w:r>
    </w:p>
    <w:p w14:paraId="0401A0F3" w14:textId="052E34CF" w:rsidR="000164BA" w:rsidRDefault="000164BA" w:rsidP="000164BA">
      <w:pPr>
        <w:pStyle w:val="code"/>
        <w:rPr>
          <w:rFonts w:cs="Menlo Regular"/>
          <w:color w:val="000000"/>
        </w:rPr>
      </w:pPr>
      <w:r>
        <w:rPr>
          <w:rFonts w:cs="Menlo Regular"/>
          <w:color w:val="000000"/>
        </w:rPr>
        <w:t xml:space="preserve">    </w:t>
      </w:r>
      <w:ins w:id="313" w:author="Christopher LaPollo" w:date="2013-10-14T13:25:00Z">
        <w:r w:rsidR="00265796">
          <w:rPr>
            <w:rFonts w:cs="Menlo Regular"/>
            <w:color w:val="000000"/>
          </w:rPr>
          <w:t xml:space="preserve">                 </w:t>
        </w:r>
      </w:ins>
      <w:r>
        <w:rPr>
          <w:rFonts w:cs="Menlo Regular"/>
          <w:color w:val="AA0D91"/>
        </w:rPr>
        <w:t>self</w:t>
      </w:r>
      <w:r>
        <w:rPr>
          <w:rFonts w:cs="Menlo Regular"/>
          <w:color w:val="000000"/>
        </w:rPr>
        <w:t>.</w:t>
      </w:r>
      <w:r>
        <w:rPr>
          <w:rFonts w:cs="Menlo Regular"/>
          <w:color w:val="5C2699"/>
        </w:rPr>
        <w:t>size</w:t>
      </w:r>
      <w:r>
        <w:rPr>
          <w:rFonts w:cs="Menlo Regular"/>
          <w:color w:val="000000"/>
        </w:rPr>
        <w:t>.</w:t>
      </w:r>
      <w:r>
        <w:rPr>
          <w:rFonts w:cs="Menlo Regular"/>
          <w:color w:val="5C2699"/>
        </w:rPr>
        <w:t>height</w:t>
      </w:r>
      <w:r>
        <w:rPr>
          <w:rFonts w:cs="Menlo Regular"/>
          <w:color w:val="000000"/>
        </w:rPr>
        <w:t>-asteroid.</w:t>
      </w:r>
      <w:r>
        <w:rPr>
          <w:rFonts w:cs="Menlo Regular"/>
          <w:color w:val="5C2699"/>
        </w:rPr>
        <w:t>size</w:t>
      </w:r>
      <w:r>
        <w:rPr>
          <w:rFonts w:cs="Menlo Regular"/>
          <w:color w:val="000000"/>
        </w:rPr>
        <w:t>.</w:t>
      </w:r>
      <w:r>
        <w:rPr>
          <w:rFonts w:cs="Menlo Regular"/>
          <w:color w:val="5C2699"/>
        </w:rPr>
        <w:t>height</w:t>
      </w:r>
      <w:r>
        <w:rPr>
          <w:rFonts w:cs="Menlo Regular"/>
          <w:color w:val="000000"/>
        </w:rPr>
        <w:t>/</w:t>
      </w:r>
      <w:r>
        <w:rPr>
          <w:rFonts w:cs="Menlo Regular"/>
          <w:color w:val="1C00CF"/>
        </w:rPr>
        <w:t>2</w:t>
      </w:r>
      <w:r>
        <w:rPr>
          <w:rFonts w:cs="Menlo Regular"/>
          <w:color w:val="000000"/>
        </w:rPr>
        <w:t>));</w:t>
      </w:r>
    </w:p>
    <w:p w14:paraId="7CC77D07" w14:textId="5F3D4D6D" w:rsidR="000164BA" w:rsidRDefault="000164BA" w:rsidP="000164BA">
      <w:pPr>
        <w:pStyle w:val="code"/>
        <w:rPr>
          <w:rFonts w:cs="Menlo Regular"/>
          <w:color w:val="000000"/>
        </w:rPr>
      </w:pPr>
      <w:r>
        <w:rPr>
          <w:rFonts w:cs="Menlo Regular"/>
          <w:color w:val="000000"/>
        </w:rPr>
        <w:t xml:space="preserve">  [</w:t>
      </w:r>
      <w:r>
        <w:rPr>
          <w:rFonts w:cs="Menlo Regular"/>
          <w:color w:val="3F6E74"/>
        </w:rPr>
        <w:t>_fgLayer</w:t>
      </w:r>
      <w:r>
        <w:rPr>
          <w:rFonts w:cs="Menlo Regular"/>
          <w:color w:val="000000"/>
        </w:rPr>
        <w:t xml:space="preserve"> </w:t>
      </w:r>
      <w:r>
        <w:rPr>
          <w:rFonts w:cs="Menlo Regular"/>
          <w:color w:val="2E0D6E"/>
        </w:rPr>
        <w:t>addChild</w:t>
      </w:r>
      <w:r>
        <w:rPr>
          <w:rFonts w:cs="Menlo Regular"/>
          <w:color w:val="000000"/>
        </w:rPr>
        <w:t xml:space="preserve">:asteroid];  </w:t>
      </w:r>
    </w:p>
    <w:p w14:paraId="5F24D27C" w14:textId="0C146138" w:rsidR="000164BA" w:rsidRDefault="000164BA" w:rsidP="000164BA">
      <w:pPr>
        <w:pStyle w:val="code"/>
      </w:pPr>
      <w:r>
        <w:rPr>
          <w:rFonts w:cs="Menlo Regular"/>
          <w:color w:val="000000"/>
        </w:rPr>
        <w:t>}</w:t>
      </w:r>
    </w:p>
    <w:p w14:paraId="4D040912" w14:textId="2EDCC47E" w:rsidR="000164BA" w:rsidRDefault="000164BA" w:rsidP="000164BA">
      <w:r>
        <w:t>This is a helper method that creates an asteroid just offscreen to the right.</w:t>
      </w:r>
    </w:p>
    <w:p w14:paraId="36586231" w14:textId="2CD969D7" w:rsidR="000164BA" w:rsidRDefault="000164BA" w:rsidP="000164BA">
      <w:r>
        <w:t xml:space="preserve">Then in </w:t>
      </w:r>
      <w:r w:rsidRPr="000164BA">
        <w:rPr>
          <w:rStyle w:val="codeinline"/>
        </w:rPr>
        <w:t>initWithSize:</w:t>
      </w:r>
      <w:r>
        <w:t>, delete this line:</w:t>
      </w:r>
    </w:p>
    <w:p w14:paraId="62E2E533" w14:textId="5A4DC227" w:rsidR="000164BA" w:rsidRDefault="000164BA" w:rsidP="000164BA">
      <w:pPr>
        <w:pStyle w:val="code"/>
      </w:pPr>
      <w:r>
        <w:rPr>
          <w:rFonts w:cs="Menlo Regular"/>
          <w:color w:val="000000"/>
        </w:rPr>
        <w:t xml:space="preserve"> [</w:t>
      </w:r>
      <w:r>
        <w:rPr>
          <w:rFonts w:cs="Menlo Regular"/>
          <w:color w:val="AA0D91"/>
        </w:rPr>
        <w:t>self</w:t>
      </w:r>
      <w:r>
        <w:rPr>
          <w:rFonts w:cs="Menlo Regular"/>
          <w:color w:val="000000"/>
        </w:rPr>
        <w:t xml:space="preserve"> spawnAsteroids];</w:t>
      </w:r>
    </w:p>
    <w:p w14:paraId="666ADE27" w14:textId="5E943AE9" w:rsidR="000164BA" w:rsidRDefault="000164BA" w:rsidP="000164BA">
      <w:r>
        <w:t>And add the following in its place:</w:t>
      </w:r>
    </w:p>
    <w:p w14:paraId="61C7A11C" w14:textId="28EFA3FD" w:rsidR="000164BA" w:rsidRDefault="000164BA" w:rsidP="000164BA">
      <w:pPr>
        <w:pStyle w:val="code"/>
        <w:rPr>
          <w:rFonts w:cs="Menlo Regular"/>
          <w:color w:val="000000"/>
        </w:rPr>
      </w:pPr>
      <w:r>
        <w:rPr>
          <w:rFonts w:cs="Menlo Regular"/>
          <w:color w:val="000000"/>
        </w:rPr>
        <w:t xml:space="preserve"> [</w:t>
      </w:r>
      <w:r>
        <w:rPr>
          <w:rFonts w:cs="Menlo Regular"/>
          <w:color w:val="AA0D91"/>
        </w:rPr>
        <w:t>self</w:t>
      </w:r>
      <w:r>
        <w:rPr>
          <w:rFonts w:cs="Menlo Regular"/>
          <w:color w:val="000000"/>
        </w:rPr>
        <w:t xml:space="preserve"> </w:t>
      </w:r>
      <w:r>
        <w:rPr>
          <w:rFonts w:cs="Menlo Regular"/>
          <w:color w:val="2E0D6E"/>
        </w:rPr>
        <w:t>runAction</w:t>
      </w:r>
      <w:r>
        <w:rPr>
          <w:rFonts w:cs="Menlo Regular"/>
          <w:color w:val="000000"/>
        </w:rPr>
        <w:t>:[</w:t>
      </w:r>
      <w:r>
        <w:rPr>
          <w:rFonts w:cs="Menlo Regular"/>
          <w:color w:val="5C2699"/>
        </w:rPr>
        <w:t>SKAction</w:t>
      </w:r>
      <w:r>
        <w:rPr>
          <w:rFonts w:cs="Menlo Regular"/>
          <w:color w:val="000000"/>
        </w:rPr>
        <w:t xml:space="preserve"> </w:t>
      </w:r>
      <w:r>
        <w:rPr>
          <w:rFonts w:cs="Menlo Regular"/>
          <w:color w:val="2E0D6E"/>
        </w:rPr>
        <w:t>repeatActionForever</w:t>
      </w:r>
      <w:r>
        <w:rPr>
          <w:rFonts w:cs="Menlo Regular"/>
          <w:color w:val="000000"/>
        </w:rPr>
        <w:t>:</w:t>
      </w:r>
    </w:p>
    <w:p w14:paraId="427CAD20" w14:textId="77777777" w:rsidR="000164BA" w:rsidRDefault="000164BA" w:rsidP="000164BA">
      <w:pPr>
        <w:pStyle w:val="code"/>
        <w:rPr>
          <w:rFonts w:cs="Menlo Regular"/>
          <w:color w:val="000000"/>
        </w:rPr>
      </w:pPr>
      <w:r>
        <w:rPr>
          <w:rFonts w:cs="Menlo Regular"/>
          <w:color w:val="000000"/>
        </w:rPr>
        <w:t xml:space="preserve">  [</w:t>
      </w:r>
      <w:r>
        <w:rPr>
          <w:rFonts w:cs="Menlo Regular"/>
          <w:color w:val="5C2699"/>
        </w:rPr>
        <w:t>SKAction</w:t>
      </w:r>
      <w:r>
        <w:rPr>
          <w:rFonts w:cs="Menlo Regular"/>
          <w:color w:val="000000"/>
        </w:rPr>
        <w:t xml:space="preserve"> </w:t>
      </w:r>
      <w:r>
        <w:rPr>
          <w:rFonts w:cs="Menlo Regular"/>
          <w:color w:val="2E0D6E"/>
        </w:rPr>
        <w:t>sequence</w:t>
      </w:r>
      <w:r>
        <w:rPr>
          <w:rFonts w:cs="Menlo Regular"/>
          <w:color w:val="000000"/>
        </w:rPr>
        <w:t>:</w:t>
      </w:r>
      <w:r>
        <w:rPr>
          <w:rFonts w:cs="Menlo Regular"/>
          <w:color w:val="1C00CF"/>
        </w:rPr>
        <w:t>@[</w:t>
      </w:r>
    </w:p>
    <w:p w14:paraId="440A8B6D" w14:textId="77777777" w:rsidR="000164BA" w:rsidRDefault="000164BA" w:rsidP="000164BA">
      <w:pPr>
        <w:pStyle w:val="code"/>
        <w:rPr>
          <w:rFonts w:cs="Menlo Regular"/>
          <w:color w:val="000000"/>
        </w:rPr>
      </w:pPr>
      <w:r>
        <w:rPr>
          <w:rFonts w:cs="Menlo Regular"/>
          <w:color w:val="000000"/>
        </w:rPr>
        <w:t xml:space="preserve">    [</w:t>
      </w:r>
      <w:r>
        <w:rPr>
          <w:rFonts w:cs="Menlo Regular"/>
          <w:color w:val="5C2699"/>
        </w:rPr>
        <w:t>SKAction</w:t>
      </w:r>
      <w:r>
        <w:rPr>
          <w:rFonts w:cs="Menlo Regular"/>
          <w:color w:val="000000"/>
        </w:rPr>
        <w:t xml:space="preserve"> </w:t>
      </w:r>
      <w:r>
        <w:rPr>
          <w:rFonts w:cs="Menlo Regular"/>
          <w:color w:val="2E0D6E"/>
        </w:rPr>
        <w:t>performSelector</w:t>
      </w:r>
      <w:r>
        <w:rPr>
          <w:rFonts w:cs="Menlo Regular"/>
          <w:color w:val="000000"/>
        </w:rPr>
        <w:t>:</w:t>
      </w:r>
      <w:r>
        <w:rPr>
          <w:rFonts w:cs="Menlo Regular"/>
          <w:color w:val="AA0D91"/>
        </w:rPr>
        <w:t>@selector</w:t>
      </w:r>
      <w:r>
        <w:rPr>
          <w:rFonts w:cs="Menlo Regular"/>
          <w:color w:val="000000"/>
        </w:rPr>
        <w:t>(spawnAsteroid)</w:t>
      </w:r>
    </w:p>
    <w:p w14:paraId="6393B687" w14:textId="77777777" w:rsidR="000164BA" w:rsidRDefault="000164BA" w:rsidP="000164BA">
      <w:pPr>
        <w:pStyle w:val="code"/>
        <w:rPr>
          <w:rFonts w:cs="Menlo Regular"/>
          <w:color w:val="000000"/>
        </w:rPr>
      </w:pPr>
      <w:r>
        <w:rPr>
          <w:rFonts w:cs="Menlo Regular"/>
          <w:color w:val="000000"/>
        </w:rPr>
        <w:t xml:space="preserve">                     </w:t>
      </w:r>
      <w:r>
        <w:rPr>
          <w:rFonts w:cs="Menlo Regular"/>
          <w:color w:val="2E0D6E"/>
        </w:rPr>
        <w:t>onTarget</w:t>
      </w:r>
      <w:r>
        <w:rPr>
          <w:rFonts w:cs="Menlo Regular"/>
          <w:color w:val="000000"/>
        </w:rPr>
        <w:t>:</w:t>
      </w:r>
      <w:r>
        <w:rPr>
          <w:rFonts w:cs="Menlo Regular"/>
          <w:color w:val="AA0D91"/>
        </w:rPr>
        <w:t>self</w:t>
      </w:r>
      <w:r>
        <w:rPr>
          <w:rFonts w:cs="Menlo Regular"/>
          <w:color w:val="000000"/>
        </w:rPr>
        <w:t>],</w:t>
      </w:r>
    </w:p>
    <w:p w14:paraId="0AED3767" w14:textId="34CE4265" w:rsidR="000164BA" w:rsidRDefault="000164BA" w:rsidP="000164BA">
      <w:pPr>
        <w:pStyle w:val="code"/>
        <w:rPr>
          <w:rFonts w:cs="Menlo Regular"/>
          <w:color w:val="000000"/>
        </w:rPr>
      </w:pPr>
      <w:r>
        <w:rPr>
          <w:rFonts w:cs="Menlo Regular"/>
          <w:color w:val="000000"/>
        </w:rPr>
        <w:t xml:space="preserve">    [</w:t>
      </w:r>
      <w:r>
        <w:rPr>
          <w:rFonts w:cs="Menlo Regular"/>
          <w:color w:val="5C2699"/>
        </w:rPr>
        <w:t>SKAction</w:t>
      </w:r>
      <w:r>
        <w:rPr>
          <w:rFonts w:cs="Menlo Regular"/>
          <w:color w:val="000000"/>
        </w:rPr>
        <w:t xml:space="preserve"> </w:t>
      </w:r>
      <w:r>
        <w:rPr>
          <w:rFonts w:cs="Menlo Regular"/>
          <w:color w:val="2E0D6E"/>
        </w:rPr>
        <w:t>waitForDuration</w:t>
      </w:r>
      <w:r>
        <w:rPr>
          <w:rFonts w:cs="Menlo Regular"/>
          <w:color w:val="000000"/>
        </w:rPr>
        <w:t>:</w:t>
      </w:r>
      <w:r>
        <w:rPr>
          <w:rFonts w:cs="Menlo Regular"/>
          <w:color w:val="1C00CF"/>
        </w:rPr>
        <w:t>0.25</w:t>
      </w:r>
      <w:r>
        <w:rPr>
          <w:rFonts w:cs="Menlo Regular"/>
          <w:color w:val="000000"/>
        </w:rPr>
        <w:t>]</w:t>
      </w:r>
      <w:r>
        <w:rPr>
          <w:rFonts w:cs="Menlo Regular"/>
          <w:color w:val="1C00CF"/>
        </w:rPr>
        <w:t>]</w:t>
      </w:r>
      <w:r>
        <w:rPr>
          <w:rFonts w:cs="Menlo Regular"/>
          <w:color w:val="000000"/>
        </w:rPr>
        <w:t>]]];</w:t>
      </w:r>
    </w:p>
    <w:p w14:paraId="67D5DF00" w14:textId="5BBA894D" w:rsidR="000164BA" w:rsidRDefault="000164BA" w:rsidP="000164BA">
      <w:r>
        <w:t>This calls the helper function to spawn an asteroid every 0.25 seconds. Now build and run and you should see a marked performance increase:</w:t>
      </w:r>
    </w:p>
    <w:p w14:paraId="19869979" w14:textId="73546FAC" w:rsidR="000164BA" w:rsidRPr="000164BA" w:rsidRDefault="000164BA" w:rsidP="000164BA">
      <w:r>
        <w:rPr>
          <w:noProof/>
        </w:rPr>
        <w:drawing>
          <wp:inline distT="0" distB="0" distL="0" distR="0" wp14:anchorId="08E97BFC" wp14:editId="43FD9BF2">
            <wp:extent cx="4792345" cy="2700655"/>
            <wp:effectExtent l="0" t="0" r="8255" b="0"/>
            <wp:docPr id="13" name="Picture 13" descr="Macintosh HD:Users:rwenderlich:Library:Application Support:Developer:Shared:Xcode:Screenshots:Screenshot 2013.10.13 17.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wenderlich:Library:Application Support:Developer:Shared:Xcode:Screenshots:Screenshot 2013.10.13 17.35.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2345" cy="2700655"/>
                    </a:xfrm>
                    <a:prstGeom prst="rect">
                      <a:avLst/>
                    </a:prstGeom>
                    <a:noFill/>
                    <a:ln>
                      <a:noFill/>
                    </a:ln>
                  </pic:spPr>
                </pic:pic>
              </a:graphicData>
            </a:graphic>
          </wp:inline>
        </w:drawing>
      </w:r>
    </w:p>
    <w:p w14:paraId="2BBE379F" w14:textId="1BA8BA67" w:rsidR="000164BA" w:rsidRDefault="000164BA" w:rsidP="000164BA">
      <w:r>
        <w:t xml:space="preserve">From 1 FPS to 14.7 on my iPhone 5 – not </w:t>
      </w:r>
      <w:ins w:id="314" w:author="Christopher LaPollo" w:date="2013-10-14T13:31:00Z">
        <w:r w:rsidR="00265796">
          <w:t xml:space="preserve">a </w:t>
        </w:r>
      </w:ins>
      <w:r>
        <w:t>bad</w:t>
      </w:r>
      <w:ins w:id="315" w:author="Christopher LaPollo" w:date="2013-10-14T13:31:00Z">
        <w:r w:rsidR="00265796">
          <w:t xml:space="preserve"> start</w:t>
        </w:r>
      </w:ins>
      <w:r>
        <w:t>!</w:t>
      </w:r>
    </w:p>
    <w:p w14:paraId="39F209DF" w14:textId="5C662729" w:rsidR="00265796" w:rsidRDefault="000164BA" w:rsidP="000164BA">
      <w:pPr>
        <w:rPr>
          <w:ins w:id="316" w:author="Christopher LaPollo" w:date="2013-10-14T13:31:00Z"/>
        </w:rPr>
      </w:pPr>
      <w:r>
        <w:t>However, 14.7 FPS still isn’t great</w:t>
      </w:r>
      <w:ins w:id="317" w:author="Bradley C. Phillips" w:date="2013-10-15T21:09:00Z">
        <w:r w:rsidR="00C814AE">
          <w:t>,</w:t>
        </w:r>
      </w:ins>
      <w:del w:id="318" w:author="Bradley C. Phillips" w:date="2013-10-15T21:09:00Z">
        <w:r w:rsidDel="00C814AE">
          <w:delText xml:space="preserve"> –</w:delText>
        </w:r>
      </w:del>
      <w:r>
        <w:t xml:space="preserve"> plus that node count </w:t>
      </w:r>
      <w:ins w:id="319" w:author="Bradley C. Phillips" w:date="2013-10-15T21:10:00Z">
        <w:r w:rsidR="00C814AE">
          <w:t xml:space="preserve">of 10620 </w:t>
        </w:r>
      </w:ins>
      <w:r>
        <w:t>looks insane</w:t>
      </w:r>
      <w:ins w:id="320" w:author="Bradley C. Phillips" w:date="2013-10-15T21:09:00Z">
        <w:r w:rsidR="00C814AE">
          <w:t>!</w:t>
        </w:r>
      </w:ins>
      <w:del w:id="321" w:author="Bradley C. Phillips" w:date="2013-10-15T21:10:00Z">
        <w:r w:rsidDel="00C814AE">
          <w:delText xml:space="preserve"> (10,620 nodes)</w:delText>
        </w:r>
      </w:del>
      <w:del w:id="322" w:author="Bradley C. Phillips" w:date="2013-10-15T21:09:00Z">
        <w:r w:rsidDel="00C814AE">
          <w:delText>.</w:delText>
        </w:r>
      </w:del>
      <w:r>
        <w:t xml:space="preserve"> The next step is to </w:t>
      </w:r>
      <w:del w:id="323" w:author="Bradley C. Phillips" w:date="2013-10-15T21:10:00Z">
        <w:r w:rsidDel="00C814AE">
          <w:delText>look into</w:delText>
        </w:r>
      </w:del>
      <w:ins w:id="324" w:author="Bradley C. Phillips" w:date="2013-10-15T21:10:00Z">
        <w:r w:rsidR="00C814AE">
          <w:t>examine</w:t>
        </w:r>
      </w:ins>
      <w:r>
        <w:t xml:space="preserve"> the particle systems to see if </w:t>
      </w:r>
      <w:ins w:id="325" w:author="Bradley C. Phillips" w:date="2013-10-15T21:10:00Z">
        <w:r w:rsidR="00C814AE">
          <w:t xml:space="preserve">you can tune down </w:t>
        </w:r>
      </w:ins>
      <w:r>
        <w:t xml:space="preserve">anything </w:t>
      </w:r>
      <w:del w:id="326" w:author="Bradley C. Phillips" w:date="2013-10-15T21:10:00Z">
        <w:r w:rsidDel="00C814AE">
          <w:delText xml:space="preserve">can be tuned down a bit </w:delText>
        </w:r>
      </w:del>
      <w:r>
        <w:t>there.</w:t>
      </w:r>
    </w:p>
    <w:p w14:paraId="1970E13D" w14:textId="5F0A4BA5" w:rsidR="000164BA" w:rsidRDefault="00265796">
      <w:pPr>
        <w:pStyle w:val="Note"/>
        <w:pPrChange w:id="327" w:author="Christopher LaPollo" w:date="2013-10-14T13:33:00Z">
          <w:pPr/>
        </w:pPrChange>
      </w:pPr>
      <w:ins w:id="328" w:author="Christopher LaPollo" w:date="2013-10-14T13:31:00Z">
        <w:r w:rsidRPr="00F47134">
          <w:rPr>
            <w:b/>
            <w:rPrChange w:id="329" w:author="Christopher LaPollo" w:date="2013-10-14T13:33:00Z">
              <w:rPr/>
            </w:rPrChange>
          </w:rPr>
          <w:t>Note</w:t>
        </w:r>
        <w:r w:rsidRPr="00F47134">
          <w:t>:</w:t>
        </w:r>
        <w:r>
          <w:t xml:space="preserve"> Your frame rate and node count will probably vary wildly if you tilt your device to</w:t>
        </w:r>
        <w:del w:id="330" w:author="Bradley C. Phillips" w:date="2013-10-15T21:11:00Z">
          <w:r w:rsidDel="00C814AE">
            <w:delText xml:space="preserve"> </w:delText>
          </w:r>
        </w:del>
      </w:ins>
      <w:ins w:id="331" w:author="Christopher LaPollo" w:date="2013-10-14T13:32:00Z">
        <w:del w:id="332" w:author="Bradley C. Phillips" w:date="2013-10-15T21:11:00Z">
          <w:r w:rsidDel="00C814AE">
            <w:delText>actually</w:delText>
          </w:r>
        </w:del>
        <w:r>
          <w:t xml:space="preserve"> </w:t>
        </w:r>
      </w:ins>
      <w:ins w:id="333" w:author="Christopher LaPollo" w:date="2013-10-14T13:31:00Z">
        <w:r>
          <w:t>play the game</w:t>
        </w:r>
      </w:ins>
      <w:ins w:id="334" w:author="Christopher LaPollo" w:date="2013-10-14T13:32:00Z">
        <w:r>
          <w:t xml:space="preserve"> rather than </w:t>
        </w:r>
      </w:ins>
      <w:ins w:id="335" w:author="Bradley C. Phillips" w:date="2013-10-15T21:11:00Z">
        <w:r w:rsidR="00C814AE">
          <w:t>resting it</w:t>
        </w:r>
      </w:ins>
      <w:ins w:id="336" w:author="Christopher LaPollo" w:date="2013-10-14T13:32:00Z">
        <w:del w:id="337" w:author="Bradley C. Phillips" w:date="2013-10-15T21:11:00Z">
          <w:r w:rsidDel="00C814AE">
            <w:delText>just let it sit</w:delText>
          </w:r>
        </w:del>
        <w:r>
          <w:t xml:space="preserve"> on your desk</w:t>
        </w:r>
      </w:ins>
      <w:ins w:id="338" w:author="Christopher LaPollo" w:date="2013-10-14T13:31:00Z">
        <w:r>
          <w:t>.</w:t>
        </w:r>
      </w:ins>
      <w:ins w:id="339" w:author="Christopher LaPollo" w:date="2013-10-14T13:32:00Z">
        <w:r>
          <w:t xml:space="preserve"> </w:t>
        </w:r>
        <w:r w:rsidR="00F47134">
          <w:t>That’s mainly because your ship’s bullets will</w:t>
        </w:r>
      </w:ins>
      <w:ins w:id="340" w:author="Bradley C. Phillips" w:date="2013-10-15T21:11:00Z">
        <w:r w:rsidR="00C814AE">
          <w:t xml:space="preserve"> </w:t>
        </w:r>
      </w:ins>
      <w:ins w:id="341" w:author="Christopher LaPollo" w:date="2013-10-14T13:32:00Z">
        <w:del w:id="342" w:author="Bradley C. Phillips" w:date="2013-10-15T21:11:00Z">
          <w:r w:rsidR="00F47134" w:rsidDel="00C814AE">
            <w:delText xml:space="preserve"> be </w:delText>
          </w:r>
        </w:del>
        <w:r w:rsidR="00F47134">
          <w:t>collid</w:t>
        </w:r>
      </w:ins>
      <w:ins w:id="343" w:author="Bradley C. Phillips" w:date="2013-10-15T21:11:00Z">
        <w:r w:rsidR="00C814AE">
          <w:t>e</w:t>
        </w:r>
      </w:ins>
      <w:ins w:id="344" w:author="Christopher LaPollo" w:date="2013-10-14T13:32:00Z">
        <w:del w:id="345" w:author="Bradley C. Phillips" w:date="2013-10-15T21:11:00Z">
          <w:r w:rsidR="00F47134" w:rsidDel="00C814AE">
            <w:delText>ing</w:delText>
          </w:r>
        </w:del>
        <w:r w:rsidR="00F47134">
          <w:t xml:space="preserve"> with more enemies if you </w:t>
        </w:r>
        <w:del w:id="346" w:author="Bradley C. Phillips" w:date="2013-10-15T21:12:00Z">
          <w:r w:rsidR="00F47134" w:rsidDel="00C814AE">
            <w:delText>don</w:delText>
          </w:r>
        </w:del>
      </w:ins>
      <w:ins w:id="347" w:author="Christopher LaPollo" w:date="2013-10-14T13:33:00Z">
        <w:del w:id="348" w:author="Bradley C. Phillips" w:date="2013-10-15T21:12:00Z">
          <w:r w:rsidR="00F47134" w:rsidDel="00C814AE">
            <w:delText>’t stay in one spot on</w:delText>
          </w:r>
        </w:del>
      </w:ins>
      <w:ins w:id="349" w:author="Bradley C. Phillips" w:date="2013-10-15T21:12:00Z">
        <w:r w:rsidR="00C814AE">
          <w:t>move around</w:t>
        </w:r>
      </w:ins>
      <w:ins w:id="350" w:author="Christopher LaPollo" w:date="2013-10-14T13:33:00Z">
        <w:r w:rsidR="00F47134">
          <w:t xml:space="preserve"> the screen.</w:t>
        </w:r>
      </w:ins>
      <w:del w:id="351" w:author="Christopher LaPollo" w:date="2013-10-14T13:31:00Z">
        <w:r w:rsidR="000164BA" w:rsidDel="00265796">
          <w:delText xml:space="preserve"> </w:delText>
        </w:r>
      </w:del>
    </w:p>
    <w:p w14:paraId="67E73CEB" w14:textId="5A580494" w:rsidR="000164BA" w:rsidRDefault="000164BA" w:rsidP="000164BA">
      <w:r>
        <w:t>This is another great opportunity to challenge yourself</w:t>
      </w:r>
      <w:ins w:id="352" w:author="Bradley C. Phillips" w:date="2013-10-15T21:12:00Z">
        <w:r w:rsidR="00C814AE">
          <w:t>:</w:t>
        </w:r>
      </w:ins>
      <w:del w:id="353" w:author="Bradley C. Phillips" w:date="2013-10-15T21:12:00Z">
        <w:r w:rsidDel="00C814AE">
          <w:delText>,</w:delText>
        </w:r>
      </w:del>
      <w:r>
        <w:t xml:space="preserve"> </w:t>
      </w:r>
      <w:del w:id="354" w:author="Bradley C. Phillips" w:date="2013-10-15T21:12:00Z">
        <w:r w:rsidDel="00C814AE">
          <w:delText>and see if you c</w:delText>
        </w:r>
      </w:del>
      <w:ins w:id="355" w:author="Bradley C. Phillips" w:date="2013-10-15T21:12:00Z">
        <w:r w:rsidR="00C814AE">
          <w:t>C</w:t>
        </w:r>
      </w:ins>
      <w:r>
        <w:t xml:space="preserve">an </w:t>
      </w:r>
      <w:ins w:id="356" w:author="Bradley C. Phillips" w:date="2013-10-15T21:12:00Z">
        <w:r w:rsidR="00C814AE">
          <w:t xml:space="preserve">you </w:t>
        </w:r>
      </w:ins>
      <w:r>
        <w:t xml:space="preserve">tweak the particle systems so </w:t>
      </w:r>
      <w:ins w:id="357" w:author="Bradley C. Phillips" w:date="2013-10-15T21:13:00Z">
        <w:r w:rsidR="004555EA">
          <w:t xml:space="preserve">that </w:t>
        </w:r>
      </w:ins>
      <w:r>
        <w:t xml:space="preserve">they </w:t>
      </w:r>
      <w:del w:id="358" w:author="Bradley C. Phillips" w:date="2013-10-15T21:13:00Z">
        <w:r w:rsidDel="004555EA">
          <w:delText xml:space="preserve">still look good, but </w:delText>
        </w:r>
      </w:del>
      <w:r>
        <w:t>perform a bit better</w:t>
      </w:r>
      <w:ins w:id="359" w:author="Bradley C. Phillips" w:date="2013-10-15T21:13:00Z">
        <w:r w:rsidR="004555EA">
          <w:t>, but still look good</w:t>
        </w:r>
      </w:ins>
      <w:ins w:id="360" w:author="Bradley C. Phillips" w:date="2013-10-15T21:12:00Z">
        <w:r w:rsidR="00C814AE">
          <w:t>?</w:t>
        </w:r>
      </w:ins>
      <w:del w:id="361" w:author="Bradley C. Phillips" w:date="2013-10-15T21:12:00Z">
        <w:r w:rsidDel="00C814AE">
          <w:delText>.</w:delText>
        </w:r>
      </w:del>
      <w:r>
        <w:t xml:space="preserve"> Try it out</w:t>
      </w:r>
      <w:ins w:id="362" w:author="Bradley C. Phillips" w:date="2013-10-15T21:13:00Z">
        <w:r w:rsidR="004555EA">
          <w:t xml:space="preserve"> on your own</w:t>
        </w:r>
      </w:ins>
      <w:del w:id="363" w:author="Bradley C. Phillips" w:date="2013-10-15T21:12:00Z">
        <w:r w:rsidDel="00C814AE">
          <w:delText xml:space="preserve"> for yourself</w:delText>
        </w:r>
      </w:del>
      <w:r>
        <w:t>, and if you get stuck</w:t>
      </w:r>
      <w:ins w:id="364" w:author="Bradley C. Phillips" w:date="2013-10-15T21:13:00Z">
        <w:r w:rsidR="00C814AE">
          <w:t>,</w:t>
        </w:r>
      </w:ins>
      <w:r>
        <w:t xml:space="preserve"> follow along with the next section!</w:t>
      </w:r>
    </w:p>
    <w:p w14:paraId="5607A982" w14:textId="07C28891" w:rsidR="000164BA" w:rsidRDefault="000164BA" w:rsidP="000164BA">
      <w:pPr>
        <w:pStyle w:val="Heading2"/>
      </w:pPr>
      <w:r>
        <w:t>Reducing particle systems</w:t>
      </w:r>
    </w:p>
    <w:p w14:paraId="4B3455C3" w14:textId="13586486" w:rsidR="000164BA" w:rsidRDefault="000164BA" w:rsidP="000164BA">
      <w:r>
        <w:t xml:space="preserve">Particle systems </w:t>
      </w:r>
      <w:ins w:id="365" w:author="Bradley C. Phillips" w:date="2013-10-15T21:13:00Z">
        <w:r w:rsidR="00063A4C">
          <w:t xml:space="preserve">perform well </w:t>
        </w:r>
      </w:ins>
      <w:r>
        <w:t xml:space="preserve">in Sprite Kit </w:t>
      </w:r>
      <w:del w:id="366" w:author="Bradley C. Phillips" w:date="2013-10-15T21:14:00Z">
        <w:r w:rsidDel="00063A4C">
          <w:delText xml:space="preserve">perform very well </w:delText>
        </w:r>
      </w:del>
      <w:r>
        <w:t>and you should feel free to use the</w:t>
      </w:r>
      <w:ins w:id="367" w:author="Christopher LaPollo" w:date="2013-10-14T13:34:00Z">
        <w:r w:rsidR="000D5753">
          <w:t>m</w:t>
        </w:r>
      </w:ins>
      <w:r>
        <w:t xml:space="preserve"> liberally in your games. However, since particle systems become more expensive </w:t>
      </w:r>
      <w:ins w:id="368" w:author="Bradley C. Phillips" w:date="2013-10-15T21:14:00Z">
        <w:r w:rsidR="00063A4C">
          <w:t xml:space="preserve">as they generate </w:t>
        </w:r>
      </w:ins>
      <w:del w:id="369" w:author="Bradley C. Phillips" w:date="2013-10-15T21:14:00Z">
        <w:r w:rsidDel="00063A4C">
          <w:delText xml:space="preserve">the </w:delText>
        </w:r>
      </w:del>
      <w:ins w:id="370" w:author="Bradley C. Phillips" w:date="2013-10-15T21:15:00Z">
        <w:r w:rsidR="00063A4C">
          <w:t>greater numbers of</w:t>
        </w:r>
      </w:ins>
      <w:del w:id="371" w:author="Bradley C. Phillips" w:date="2013-10-15T21:15:00Z">
        <w:r w:rsidDel="00063A4C">
          <w:delText>more</w:delText>
        </w:r>
      </w:del>
      <w:r>
        <w:t xml:space="preserve"> particles</w:t>
      </w:r>
      <w:del w:id="372" w:author="Bradley C. Phillips" w:date="2013-10-15T21:14:00Z">
        <w:r w:rsidDel="00063A4C">
          <w:delText xml:space="preserve"> they generate</w:delText>
        </w:r>
      </w:del>
      <w:r>
        <w:t>, you want to make sure your</w:t>
      </w:r>
      <w:ins w:id="373" w:author="Bradley C. Phillips" w:date="2013-10-15T21:14:00Z">
        <w:r w:rsidR="00063A4C">
          <w:t>s</w:t>
        </w:r>
      </w:ins>
      <w:r>
        <w:t xml:space="preserve"> </w:t>
      </w:r>
      <w:del w:id="374" w:author="Bradley C. Phillips" w:date="2013-10-15T21:14:00Z">
        <w:r w:rsidDel="00063A4C">
          <w:delText xml:space="preserve">particle system only </w:delText>
        </w:r>
      </w:del>
      <w:r>
        <w:t>generate</w:t>
      </w:r>
      <w:del w:id="375" w:author="Bradley C. Phillips" w:date="2013-10-15T21:14:00Z">
        <w:r w:rsidDel="00063A4C">
          <w:delText>s</w:delText>
        </w:r>
      </w:del>
      <w:r>
        <w:t xml:space="preserve"> just enough</w:t>
      </w:r>
      <w:del w:id="376" w:author="Bradley C. Phillips" w:date="2013-10-15T21:15:00Z">
        <w:r w:rsidDel="00063A4C">
          <w:delText xml:space="preserve"> particles</w:delText>
        </w:r>
      </w:del>
      <w:r>
        <w:t xml:space="preserve"> </w:t>
      </w:r>
      <w:del w:id="377" w:author="Bradley C. Phillips" w:date="2013-10-15T21:14:00Z">
        <w:r w:rsidDel="00063A4C">
          <w:delText xml:space="preserve">in order </w:delText>
        </w:r>
      </w:del>
      <w:r>
        <w:t xml:space="preserve">to </w:t>
      </w:r>
      <w:del w:id="378" w:author="Bradley C. Phillips" w:date="2013-10-15T21:15:00Z">
        <w:r w:rsidDel="00063A4C">
          <w:delText xml:space="preserve">look good and </w:delText>
        </w:r>
      </w:del>
      <w:ins w:id="379" w:author="Bradley C. Phillips" w:date="2013-10-15T21:15:00Z">
        <w:r w:rsidR="00063A4C">
          <w:t>achieve</w:t>
        </w:r>
      </w:ins>
      <w:del w:id="380" w:author="Bradley C. Phillips" w:date="2013-10-15T21:15:00Z">
        <w:r w:rsidDel="00063A4C">
          <w:delText>get</w:delText>
        </w:r>
      </w:del>
      <w:r>
        <w:t xml:space="preserve"> the </w:t>
      </w:r>
      <w:ins w:id="381" w:author="Bradley C. Phillips" w:date="2013-10-15T21:15:00Z">
        <w:r w:rsidR="00063A4C">
          <w:t xml:space="preserve">desired </w:t>
        </w:r>
      </w:ins>
      <w:r>
        <w:t>effect</w:t>
      </w:r>
      <w:del w:id="382" w:author="Bradley C. Phillips" w:date="2013-10-15T21:15:00Z">
        <w:r w:rsidDel="00063A4C">
          <w:delText xml:space="preserve"> you want</w:delText>
        </w:r>
      </w:del>
      <w:r>
        <w:t>.</w:t>
      </w:r>
    </w:p>
    <w:p w14:paraId="0D7CCC9E" w14:textId="37529B1E" w:rsidR="000164BA" w:rsidRDefault="000164BA" w:rsidP="000164BA">
      <w:r>
        <w:t xml:space="preserve">Let’s take a look at one of the particle systems in Bullet Storm. Open </w:t>
      </w:r>
      <w:r w:rsidRPr="000164BA">
        <w:rPr>
          <w:b/>
        </w:rPr>
        <w:t>BulletStorm\Art\Particles\AsteroidTrail.sks</w:t>
      </w:r>
      <w:r>
        <w:t xml:space="preserve">, </w:t>
      </w:r>
      <w:ins w:id="383" w:author="Christopher LaPollo" w:date="2013-10-14T13:35:00Z">
        <w:r w:rsidR="000D5753">
          <w:t xml:space="preserve">view the </w:t>
        </w:r>
        <w:r w:rsidR="000D5753" w:rsidRPr="002B6FB7">
          <w:rPr>
            <w:rStyle w:val="codeinline"/>
            <w:rPrChange w:id="384" w:author="Bradley C. Phillips" w:date="2013-10-15T21:16:00Z">
              <w:rPr/>
            </w:rPrChange>
          </w:rPr>
          <w:t>SKNode</w:t>
        </w:r>
        <w:r w:rsidR="000D5753">
          <w:t xml:space="preserve"> inspector in the </w:t>
        </w:r>
        <w:r w:rsidR="000D5753" w:rsidRPr="000D5753">
          <w:rPr>
            <w:b/>
            <w:rPrChange w:id="385" w:author="Christopher LaPollo" w:date="2013-10-14T13:36:00Z">
              <w:rPr/>
            </w:rPrChange>
          </w:rPr>
          <w:t>Utilities</w:t>
        </w:r>
        <w:r w:rsidR="000D5753">
          <w:t xml:space="preserve"> section on the left, </w:t>
        </w:r>
      </w:ins>
      <w:r>
        <w:t>and you’ll see the following:</w:t>
      </w:r>
    </w:p>
    <w:p w14:paraId="09836BE7" w14:textId="12E13618" w:rsidR="000164BA" w:rsidRDefault="00A76CE9" w:rsidP="00CB2919">
      <w:pPr>
        <w:pStyle w:val="Image"/>
      </w:pPr>
      <w:r w:rsidRPr="00CB2919">
        <w:rPr>
          <w:rStyle w:val="Imageborder"/>
          <w:noProof/>
        </w:rPr>
        <w:drawing>
          <wp:inline distT="0" distB="0" distL="0" distR="0" wp14:anchorId="31CBB111" wp14:editId="51C87945">
            <wp:extent cx="4783455" cy="1710055"/>
            <wp:effectExtent l="0" t="0" r="0" b="0"/>
            <wp:docPr id="14" name="Picture 14" descr="Macintosh HD:Users:rwenderlich:Desktop:Screen Shot 2013-10-13 at 5.3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wenderlich:Desktop:Screen Shot 2013-10-13 at 5.39.27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3455" cy="1710055"/>
                    </a:xfrm>
                    <a:prstGeom prst="rect">
                      <a:avLst/>
                    </a:prstGeom>
                    <a:noFill/>
                    <a:ln>
                      <a:noFill/>
                    </a:ln>
                  </pic:spPr>
                </pic:pic>
              </a:graphicData>
            </a:graphic>
          </wp:inline>
        </w:drawing>
      </w:r>
    </w:p>
    <w:p w14:paraId="4562DB49" w14:textId="67AC22D0" w:rsidR="000164BA" w:rsidRDefault="00CB2919" w:rsidP="000164BA">
      <w:r>
        <w:t xml:space="preserve">The important settings to </w:t>
      </w:r>
      <w:del w:id="386" w:author="Bradley C. Phillips" w:date="2013-10-15T21:16:00Z">
        <w:r w:rsidDel="002B6FB7">
          <w:delText>pay attention to</w:delText>
        </w:r>
      </w:del>
      <w:ins w:id="387" w:author="Bradley C. Phillips" w:date="2013-10-15T21:16:00Z">
        <w:r w:rsidR="002B6FB7">
          <w:t>notice</w:t>
        </w:r>
      </w:ins>
      <w:r>
        <w:t xml:space="preserve"> are Particles Birthrate, Particles Maximum</w:t>
      </w:r>
      <w:del w:id="388" w:author="Bradley C. Phillips" w:date="2013-10-15T21:16:00Z">
        <w:r w:rsidDel="002B6FB7">
          <w:delText>,</w:delText>
        </w:r>
      </w:del>
      <w:r>
        <w:t xml:space="preserve"> and Lifetime Start/Range. To review:</w:t>
      </w:r>
    </w:p>
    <w:p w14:paraId="6CA7D39B" w14:textId="44AC2D35" w:rsidR="00CB2919" w:rsidRDefault="00CB2919" w:rsidP="00CB2919">
      <w:pPr>
        <w:pStyle w:val="textbullets"/>
      </w:pPr>
      <w:r w:rsidRPr="00CB2919">
        <w:rPr>
          <w:b/>
        </w:rPr>
        <w:t>Particles Birthrate</w:t>
      </w:r>
      <w:r>
        <w:t xml:space="preserve"> represents how many particles are generated per second. </w:t>
      </w:r>
      <w:ins w:id="389" w:author="Bradley C. Phillips" w:date="2013-10-15T21:17:00Z">
        <w:r w:rsidR="00134A5E">
          <w:t>In this instance,</w:t>
        </w:r>
      </w:ins>
      <w:del w:id="390" w:author="Bradley C. Phillips" w:date="2013-10-15T21:17:00Z">
        <w:r w:rsidDel="00134A5E">
          <w:delText>Here</w:delText>
        </w:r>
      </w:del>
      <w:r>
        <w:t xml:space="preserve"> 400 particles are generated per second.</w:t>
      </w:r>
    </w:p>
    <w:p w14:paraId="26EC8A44" w14:textId="73684DD0" w:rsidR="00CB2919" w:rsidRDefault="00CB2919" w:rsidP="00CB2919">
      <w:pPr>
        <w:pStyle w:val="textbullets"/>
      </w:pPr>
      <w:r>
        <w:rPr>
          <w:b/>
        </w:rPr>
        <w:t>Particles Maximum</w:t>
      </w:r>
      <w:r>
        <w:t xml:space="preserve"> represents the maximum number of particles to generate at a time. Here it is set to 0, which means unlimited.</w:t>
      </w:r>
    </w:p>
    <w:p w14:paraId="7555B0B0" w14:textId="20B8BA75" w:rsidR="00CB2919" w:rsidRDefault="00CB2919" w:rsidP="00CB2919">
      <w:pPr>
        <w:pStyle w:val="textbullets"/>
      </w:pPr>
      <w:r>
        <w:rPr>
          <w:b/>
        </w:rPr>
        <w:t>Particles Lifetime/Range</w:t>
      </w:r>
      <w:r>
        <w:t xml:space="preserve"> represents how long a particle lives before it is destroyed. Here it is set to 2 with a range of 0.4, </w:t>
      </w:r>
      <w:del w:id="391" w:author="Bradley C. Phillips" w:date="2013-10-15T21:18:00Z">
        <w:r w:rsidDel="00134A5E">
          <w:delText>so effectively</w:delText>
        </w:r>
      </w:del>
      <w:ins w:id="392" w:author="Bradley C. Phillips" w:date="2013-10-15T21:18:00Z">
        <w:r w:rsidR="00134A5E">
          <w:t>meaning</w:t>
        </w:r>
      </w:ins>
      <w:r>
        <w:t xml:space="preserve"> a particle will live from 1.6-2.4 seconds.</w:t>
      </w:r>
    </w:p>
    <w:p w14:paraId="3D6E3AF8" w14:textId="72C34886" w:rsidR="00CB2919" w:rsidRDefault="00CB2919" w:rsidP="00CB2919">
      <w:pPr>
        <w:pStyle w:val="BeforeList"/>
      </w:pPr>
      <w:r w:rsidRPr="00CB2919">
        <w:t>To determine the average number of particles on</w:t>
      </w:r>
      <w:del w:id="393" w:author="Bradley C. Phillips" w:date="2013-10-15T21:18:00Z">
        <w:r w:rsidRPr="00CB2919" w:rsidDel="00134A5E">
          <w:delText xml:space="preserve"> </w:delText>
        </w:r>
      </w:del>
      <w:r w:rsidRPr="00CB2919">
        <w:t xml:space="preserve">screen for a </w:t>
      </w:r>
      <w:ins w:id="394" w:author="Bradley C. Phillips" w:date="2013-10-15T21:18:00Z">
        <w:r w:rsidR="00134A5E">
          <w:t xml:space="preserve">given </w:t>
        </w:r>
      </w:ins>
      <w:r w:rsidRPr="00CB2919">
        <w:t xml:space="preserve">particle system, </w:t>
      </w:r>
      <w:del w:id="395" w:author="Bradley C. Phillips" w:date="2013-10-15T21:18:00Z">
        <w:r w:rsidRPr="00CB2919" w:rsidDel="00134A5E">
          <w:delText xml:space="preserve">simply </w:delText>
        </w:r>
      </w:del>
      <w:r>
        <w:t>use this algorithm:</w:t>
      </w:r>
    </w:p>
    <w:p w14:paraId="48D83E44" w14:textId="5C4F7318" w:rsidR="00CB2919" w:rsidRDefault="00CB2919" w:rsidP="00CB2919">
      <w:pPr>
        <w:pStyle w:val="textbullets"/>
      </w:pPr>
      <w:r>
        <w:t xml:space="preserve">Is </w:t>
      </w:r>
      <w:ins w:id="396" w:author="Bradley C. Phillips" w:date="2013-10-15T21:22:00Z">
        <w:r w:rsidR="00676F41">
          <w:rPr>
            <w:b/>
          </w:rPr>
          <w:t>P</w:t>
        </w:r>
      </w:ins>
      <w:del w:id="397" w:author="Bradley C. Phillips" w:date="2013-10-15T21:22:00Z">
        <w:r w:rsidRPr="00CB2919" w:rsidDel="00676F41">
          <w:rPr>
            <w:b/>
          </w:rPr>
          <w:delText>p</w:delText>
        </w:r>
      </w:del>
      <w:r w:rsidRPr="00CB2919">
        <w:rPr>
          <w:b/>
        </w:rPr>
        <w:t xml:space="preserve">articles </w:t>
      </w:r>
      <w:ins w:id="398" w:author="Bradley C. Phillips" w:date="2013-10-15T21:22:00Z">
        <w:r w:rsidR="00676F41">
          <w:rPr>
            <w:b/>
          </w:rPr>
          <w:t>M</w:t>
        </w:r>
      </w:ins>
      <w:del w:id="399" w:author="Bradley C. Phillips" w:date="2013-10-15T21:22:00Z">
        <w:r w:rsidRPr="00CB2919" w:rsidDel="00676F41">
          <w:rPr>
            <w:b/>
          </w:rPr>
          <w:delText>m</w:delText>
        </w:r>
      </w:del>
      <w:r w:rsidRPr="00CB2919">
        <w:rPr>
          <w:b/>
        </w:rPr>
        <w:t>aximum</w:t>
      </w:r>
      <w:r>
        <w:t xml:space="preserve"> 0? Then</w:t>
      </w:r>
      <w:ins w:id="400" w:author="Christopher LaPollo" w:date="2013-10-14T14:30:00Z">
        <w:r w:rsidR="00285D9A">
          <w:t xml:space="preserve"> the average equals</w:t>
        </w:r>
      </w:ins>
      <w:r>
        <w:t xml:space="preserve"> </w:t>
      </w:r>
      <w:ins w:id="401" w:author="Bradley C. Phillips" w:date="2013-10-15T21:22:00Z">
        <w:r w:rsidR="00676F41">
          <w:rPr>
            <w:b/>
          </w:rPr>
          <w:t>P</w:t>
        </w:r>
      </w:ins>
      <w:del w:id="402" w:author="Bradley C. Phillips" w:date="2013-10-15T21:22:00Z">
        <w:r w:rsidRPr="00CB2919" w:rsidDel="00676F41">
          <w:rPr>
            <w:b/>
          </w:rPr>
          <w:delText>p</w:delText>
        </w:r>
      </w:del>
      <w:r w:rsidRPr="00CB2919">
        <w:rPr>
          <w:b/>
        </w:rPr>
        <w:t xml:space="preserve">articles </w:t>
      </w:r>
      <w:ins w:id="403" w:author="Bradley C. Phillips" w:date="2013-10-15T21:22:00Z">
        <w:r w:rsidR="00676F41">
          <w:rPr>
            <w:b/>
          </w:rPr>
          <w:t>B</w:t>
        </w:r>
      </w:ins>
      <w:del w:id="404" w:author="Bradley C. Phillips" w:date="2013-10-15T21:22:00Z">
        <w:r w:rsidRPr="00CB2919" w:rsidDel="00676F41">
          <w:rPr>
            <w:b/>
          </w:rPr>
          <w:delText>b</w:delText>
        </w:r>
      </w:del>
      <w:r w:rsidRPr="00CB2919">
        <w:rPr>
          <w:b/>
        </w:rPr>
        <w:t>irthrate</w:t>
      </w:r>
      <w:r>
        <w:t xml:space="preserve"> x </w:t>
      </w:r>
      <w:ins w:id="405" w:author="Bradley C. Phillips" w:date="2013-10-15T21:23:00Z">
        <w:r w:rsidR="00676F41">
          <w:rPr>
            <w:b/>
          </w:rPr>
          <w:t>P</w:t>
        </w:r>
      </w:ins>
      <w:del w:id="406" w:author="Bradley C. Phillips" w:date="2013-10-15T21:23:00Z">
        <w:r w:rsidRPr="00CB2919" w:rsidDel="00676F41">
          <w:rPr>
            <w:b/>
          </w:rPr>
          <w:delText>p</w:delText>
        </w:r>
      </w:del>
      <w:r w:rsidRPr="00CB2919">
        <w:rPr>
          <w:b/>
        </w:rPr>
        <w:t xml:space="preserve">articles </w:t>
      </w:r>
      <w:ins w:id="407" w:author="Bradley C. Phillips" w:date="2013-10-15T21:23:00Z">
        <w:r w:rsidR="00676F41">
          <w:rPr>
            <w:b/>
          </w:rPr>
          <w:t>L</w:t>
        </w:r>
      </w:ins>
      <w:del w:id="408" w:author="Bradley C. Phillips" w:date="2013-10-15T21:23:00Z">
        <w:r w:rsidRPr="00CB2919" w:rsidDel="00676F41">
          <w:rPr>
            <w:b/>
          </w:rPr>
          <w:delText>l</w:delText>
        </w:r>
      </w:del>
      <w:r w:rsidRPr="00CB2919">
        <w:rPr>
          <w:b/>
        </w:rPr>
        <w:t>ifetime</w:t>
      </w:r>
      <w:r>
        <w:t xml:space="preserve">. </w:t>
      </w:r>
    </w:p>
    <w:p w14:paraId="786E9B6B" w14:textId="286871A2" w:rsidR="00CB2919" w:rsidRDefault="00CB2919" w:rsidP="00CB2919">
      <w:pPr>
        <w:pStyle w:val="textbullets"/>
      </w:pPr>
      <w:r>
        <w:t xml:space="preserve">Is </w:t>
      </w:r>
      <w:ins w:id="409" w:author="Bradley C. Phillips" w:date="2013-10-15T21:23:00Z">
        <w:r w:rsidR="00676F41">
          <w:rPr>
            <w:b/>
          </w:rPr>
          <w:t>P</w:t>
        </w:r>
      </w:ins>
      <w:del w:id="410" w:author="Bradley C. Phillips" w:date="2013-10-15T21:23:00Z">
        <w:r w:rsidRPr="00CB2919" w:rsidDel="00676F41">
          <w:rPr>
            <w:b/>
          </w:rPr>
          <w:delText>p</w:delText>
        </w:r>
      </w:del>
      <w:r w:rsidRPr="00CB2919">
        <w:rPr>
          <w:b/>
        </w:rPr>
        <w:t xml:space="preserve">articles </w:t>
      </w:r>
      <w:ins w:id="411" w:author="Bradley C. Phillips" w:date="2013-10-15T21:23:00Z">
        <w:r w:rsidR="00676F41">
          <w:rPr>
            <w:b/>
          </w:rPr>
          <w:t>M</w:t>
        </w:r>
      </w:ins>
      <w:del w:id="412" w:author="Bradley C. Phillips" w:date="2013-10-15T21:23:00Z">
        <w:r w:rsidRPr="00CB2919" w:rsidDel="00676F41">
          <w:rPr>
            <w:b/>
          </w:rPr>
          <w:delText>m</w:delText>
        </w:r>
      </w:del>
      <w:r w:rsidRPr="00CB2919">
        <w:rPr>
          <w:b/>
        </w:rPr>
        <w:t>aximum</w:t>
      </w:r>
      <w:r>
        <w:t xml:space="preserve"> not 0? Then </w:t>
      </w:r>
      <w:ins w:id="413" w:author="Christopher LaPollo" w:date="2013-10-14T14:30:00Z">
        <w:r w:rsidR="00285D9A">
          <w:t xml:space="preserve">the average </w:t>
        </w:r>
      </w:ins>
      <w:ins w:id="414" w:author="Christopher LaPollo" w:date="2013-10-14T14:32:00Z">
        <w:r w:rsidR="00285D9A">
          <w:t xml:space="preserve">either </w:t>
        </w:r>
      </w:ins>
      <w:ins w:id="415" w:author="Christopher LaPollo" w:date="2013-10-14T14:30:00Z">
        <w:r w:rsidR="00285D9A">
          <w:t>equals</w:t>
        </w:r>
      </w:ins>
      <w:ins w:id="416" w:author="Christopher LaPollo" w:date="2013-10-14T14:32:00Z">
        <w:r w:rsidR="00285D9A">
          <w:t xml:space="preserve"> </w:t>
        </w:r>
      </w:ins>
      <w:ins w:id="417" w:author="Christopher LaPollo" w:date="2013-10-14T14:31:00Z">
        <w:r w:rsidR="00285D9A" w:rsidRPr="00CB2919">
          <w:rPr>
            <w:b/>
          </w:rPr>
          <w:t>particles maximum</w:t>
        </w:r>
        <w:r w:rsidR="00285D9A">
          <w:t xml:space="preserve"> or </w:t>
        </w:r>
      </w:ins>
      <w:del w:id="418" w:author="Christopher LaPollo" w:date="2013-10-14T14:31:00Z">
        <w:r w:rsidDel="00285D9A">
          <w:delText>min (</w:delText>
        </w:r>
      </w:del>
      <w:ins w:id="419" w:author="Bradley C. Phillips" w:date="2013-10-15T21:23:00Z">
        <w:r w:rsidR="00676F41">
          <w:rPr>
            <w:b/>
          </w:rPr>
          <w:t>P</w:t>
        </w:r>
      </w:ins>
      <w:del w:id="420" w:author="Bradley C. Phillips" w:date="2013-10-15T21:23:00Z">
        <w:r w:rsidRPr="00CB2919" w:rsidDel="00676F41">
          <w:rPr>
            <w:b/>
          </w:rPr>
          <w:delText>p</w:delText>
        </w:r>
      </w:del>
      <w:r w:rsidRPr="00CB2919">
        <w:rPr>
          <w:b/>
        </w:rPr>
        <w:t xml:space="preserve">articles </w:t>
      </w:r>
      <w:ins w:id="421" w:author="Bradley C. Phillips" w:date="2013-10-15T21:23:00Z">
        <w:r w:rsidR="00676F41">
          <w:rPr>
            <w:b/>
          </w:rPr>
          <w:t>B</w:t>
        </w:r>
      </w:ins>
      <w:del w:id="422" w:author="Bradley C. Phillips" w:date="2013-10-15T21:23:00Z">
        <w:r w:rsidRPr="00CB2919" w:rsidDel="00676F41">
          <w:rPr>
            <w:b/>
          </w:rPr>
          <w:delText>b</w:delText>
        </w:r>
      </w:del>
      <w:r w:rsidRPr="00CB2919">
        <w:rPr>
          <w:b/>
        </w:rPr>
        <w:t>irthrate</w:t>
      </w:r>
      <w:r>
        <w:t xml:space="preserve"> x </w:t>
      </w:r>
      <w:ins w:id="423" w:author="Bradley C. Phillips" w:date="2013-10-15T21:23:00Z">
        <w:r w:rsidR="00676F41">
          <w:rPr>
            <w:b/>
          </w:rPr>
          <w:t>P</w:t>
        </w:r>
      </w:ins>
      <w:del w:id="424" w:author="Bradley C. Phillips" w:date="2013-10-15T21:23:00Z">
        <w:r w:rsidRPr="00CB2919" w:rsidDel="00676F41">
          <w:rPr>
            <w:b/>
          </w:rPr>
          <w:delText>p</w:delText>
        </w:r>
      </w:del>
      <w:r w:rsidRPr="00CB2919">
        <w:rPr>
          <w:b/>
        </w:rPr>
        <w:t xml:space="preserve">articles </w:t>
      </w:r>
      <w:ins w:id="425" w:author="Bradley C. Phillips" w:date="2013-10-15T21:23:00Z">
        <w:r w:rsidR="00676F41">
          <w:rPr>
            <w:b/>
          </w:rPr>
          <w:t>L</w:t>
        </w:r>
      </w:ins>
      <w:del w:id="426" w:author="Bradley C. Phillips" w:date="2013-10-15T21:23:00Z">
        <w:r w:rsidRPr="00CB2919" w:rsidDel="00676F41">
          <w:rPr>
            <w:b/>
          </w:rPr>
          <w:delText>l</w:delText>
        </w:r>
      </w:del>
      <w:r w:rsidRPr="00CB2919">
        <w:rPr>
          <w:b/>
        </w:rPr>
        <w:t>ifetime</w:t>
      </w:r>
      <w:r>
        <w:t xml:space="preserve">, </w:t>
      </w:r>
      <w:ins w:id="427" w:author="Christopher LaPollo" w:date="2013-10-14T14:31:00Z">
        <w:r w:rsidR="00285D9A">
          <w:t>whichever value is lower</w:t>
        </w:r>
      </w:ins>
      <w:del w:id="428" w:author="Christopher LaPollo" w:date="2013-10-14T14:31:00Z">
        <w:r w:rsidRPr="00CB2919" w:rsidDel="00285D9A">
          <w:rPr>
            <w:b/>
          </w:rPr>
          <w:delText>particles maximum</w:delText>
        </w:r>
        <w:r w:rsidDel="00285D9A">
          <w:delText>)</w:delText>
        </w:r>
      </w:del>
      <w:r>
        <w:t>.</w:t>
      </w:r>
    </w:p>
    <w:p w14:paraId="083C67B7" w14:textId="6350497A" w:rsidR="008E0009" w:rsidRDefault="00CB2919" w:rsidP="00CB2919">
      <w:r>
        <w:t xml:space="preserve">In this case, </w:t>
      </w:r>
      <w:ins w:id="429" w:author="Bradley C. Phillips" w:date="2013-10-15T21:24:00Z">
        <w:r w:rsidR="00676F41">
          <w:t>P</w:t>
        </w:r>
      </w:ins>
      <w:del w:id="430" w:author="Bradley C. Phillips" w:date="2013-10-15T21:24:00Z">
        <w:r w:rsidDel="00676F41">
          <w:delText>p</w:delText>
        </w:r>
      </w:del>
      <w:r>
        <w:t xml:space="preserve">articles </w:t>
      </w:r>
      <w:ins w:id="431" w:author="Bradley C. Phillips" w:date="2013-10-15T21:24:00Z">
        <w:r w:rsidR="00676F41">
          <w:t>M</w:t>
        </w:r>
      </w:ins>
      <w:del w:id="432" w:author="Bradley C. Phillips" w:date="2013-10-15T21:24:00Z">
        <w:r w:rsidDel="00676F41">
          <w:delText>m</w:delText>
        </w:r>
      </w:del>
      <w:r>
        <w:t>aximum is</w:t>
      </w:r>
      <w:del w:id="433" w:author="Bradley C. Phillips" w:date="2013-10-15T21:23:00Z">
        <w:r w:rsidDel="00676F41">
          <w:delText>n’t</w:delText>
        </w:r>
      </w:del>
      <w:r>
        <w:t xml:space="preserve"> 0, so 400 x 2 = an average of 800 particles on</w:t>
      </w:r>
      <w:del w:id="434" w:author="Bradley C. Phillips" w:date="2013-10-15T21:24:00Z">
        <w:r w:rsidDel="00676F41">
          <w:delText xml:space="preserve"> </w:delText>
        </w:r>
      </w:del>
      <w:r>
        <w:t xml:space="preserve">screen per second. That’s a lot for a simple asteroid trail effect – tone this way down by setting the </w:t>
      </w:r>
      <w:ins w:id="435" w:author="Bradley C. Phillips" w:date="2013-10-15T21:24:00Z">
        <w:r w:rsidR="00676F41">
          <w:rPr>
            <w:b/>
          </w:rPr>
          <w:t>P</w:t>
        </w:r>
      </w:ins>
      <w:del w:id="436" w:author="Bradley C. Phillips" w:date="2013-10-15T21:24:00Z">
        <w:r w:rsidRPr="00CB2919" w:rsidDel="00676F41">
          <w:rPr>
            <w:b/>
          </w:rPr>
          <w:delText>p</w:delText>
        </w:r>
      </w:del>
      <w:r w:rsidRPr="00CB2919">
        <w:rPr>
          <w:b/>
        </w:rPr>
        <w:t xml:space="preserve">articles </w:t>
      </w:r>
      <w:ins w:id="437" w:author="Bradley C. Phillips" w:date="2013-10-15T21:24:00Z">
        <w:r w:rsidR="00676F41">
          <w:rPr>
            <w:b/>
          </w:rPr>
          <w:t>B</w:t>
        </w:r>
      </w:ins>
      <w:del w:id="438" w:author="Bradley C. Phillips" w:date="2013-10-15T21:24:00Z">
        <w:r w:rsidRPr="00CB2919" w:rsidDel="00676F41">
          <w:rPr>
            <w:b/>
          </w:rPr>
          <w:delText>b</w:delText>
        </w:r>
      </w:del>
      <w:r w:rsidRPr="00CB2919">
        <w:rPr>
          <w:b/>
        </w:rPr>
        <w:t>irthrate</w:t>
      </w:r>
      <w:r>
        <w:t xml:space="preserve"> to 4. Now it has on average 8 nodes per second, </w:t>
      </w:r>
      <w:ins w:id="439" w:author="Bradley C. Phillips" w:date="2013-10-15T21:25:00Z">
        <w:r w:rsidR="008E0009">
          <w:t>which will</w:t>
        </w:r>
      </w:ins>
      <w:del w:id="440" w:author="Bradley C. Phillips" w:date="2013-10-15T21:25:00Z">
        <w:r w:rsidDel="008E0009">
          <w:delText>and</w:delText>
        </w:r>
      </w:del>
      <w:r>
        <w:t xml:space="preserve"> still </w:t>
      </w:r>
      <w:ins w:id="441" w:author="Bradley C. Phillips" w:date="2013-10-15T21:24:00Z">
        <w:r w:rsidR="008E0009">
          <w:t>result</w:t>
        </w:r>
        <w:r w:rsidR="00676F41">
          <w:t xml:space="preserve"> in</w:t>
        </w:r>
      </w:ins>
      <w:del w:id="442" w:author="Bradley C. Phillips" w:date="2013-10-15T21:24:00Z">
        <w:r w:rsidDel="00676F41">
          <w:delText>gets</w:delText>
        </w:r>
      </w:del>
      <w:r>
        <w:t xml:space="preserve"> a neat effect.</w:t>
      </w:r>
    </w:p>
    <w:p w14:paraId="756C17C7" w14:textId="078A91A2" w:rsidR="00CB2919" w:rsidRDefault="00CB2919" w:rsidP="00CB2919">
      <w:r>
        <w:t>Repeat this for the other effects in the game:</w:t>
      </w:r>
    </w:p>
    <w:p w14:paraId="48591A29" w14:textId="4DBE0626" w:rsidR="00CB2919" w:rsidRDefault="00CB2919" w:rsidP="00CB2919">
      <w:pPr>
        <w:pStyle w:val="textbullets"/>
      </w:pPr>
      <w:r>
        <w:t xml:space="preserve">For </w:t>
      </w:r>
      <w:r w:rsidRPr="00CB2919">
        <w:rPr>
          <w:b/>
        </w:rPr>
        <w:t>EnemyTrail.sks</w:t>
      </w:r>
      <w:r>
        <w:t xml:space="preserve">, set the </w:t>
      </w:r>
      <w:ins w:id="443" w:author="Bradley C. Phillips" w:date="2013-10-15T21:26:00Z">
        <w:r w:rsidR="008E0009">
          <w:rPr>
            <w:b/>
          </w:rPr>
          <w:t>P</w:t>
        </w:r>
      </w:ins>
      <w:del w:id="444" w:author="Bradley C. Phillips" w:date="2013-10-15T21:26:00Z">
        <w:r w:rsidRPr="00CB2919" w:rsidDel="008E0009">
          <w:rPr>
            <w:b/>
          </w:rPr>
          <w:delText>p</w:delText>
        </w:r>
      </w:del>
      <w:r w:rsidRPr="00CB2919">
        <w:rPr>
          <w:b/>
        </w:rPr>
        <w:t xml:space="preserve">articles </w:t>
      </w:r>
      <w:ins w:id="445" w:author="Bradley C. Phillips" w:date="2013-10-15T21:26:00Z">
        <w:r w:rsidR="008E0009">
          <w:rPr>
            <w:b/>
          </w:rPr>
          <w:t>B</w:t>
        </w:r>
      </w:ins>
      <w:del w:id="446" w:author="Bradley C. Phillips" w:date="2013-10-15T21:26:00Z">
        <w:r w:rsidRPr="00CB2919" w:rsidDel="008E0009">
          <w:rPr>
            <w:b/>
          </w:rPr>
          <w:delText>b</w:delText>
        </w:r>
      </w:del>
      <w:r w:rsidRPr="00CB2919">
        <w:rPr>
          <w:b/>
        </w:rPr>
        <w:t>irthrate</w:t>
      </w:r>
      <w:r>
        <w:t xml:space="preserve"> from 2000 to </w:t>
      </w:r>
      <w:r w:rsidRPr="00CB2919">
        <w:rPr>
          <w:b/>
        </w:rPr>
        <w:t>200</w:t>
      </w:r>
      <w:r>
        <w:t>.</w:t>
      </w:r>
    </w:p>
    <w:p w14:paraId="389F7F6B" w14:textId="13546A8E" w:rsidR="00CB2919" w:rsidRDefault="00CB2919" w:rsidP="00CB2919">
      <w:pPr>
        <w:pStyle w:val="textbullets"/>
      </w:pPr>
      <w:r>
        <w:t xml:space="preserve">For </w:t>
      </w:r>
      <w:r w:rsidRPr="003E46F8">
        <w:rPr>
          <w:b/>
          <w:rPrChange w:id="447" w:author="Bradley C. Phillips" w:date="2013-10-15T21:26:00Z">
            <w:rPr/>
          </w:rPrChange>
        </w:rPr>
        <w:t>Explosion.sks</w:t>
      </w:r>
      <w:r>
        <w:t xml:space="preserve">, set the </w:t>
      </w:r>
      <w:ins w:id="448" w:author="Bradley C. Phillips" w:date="2013-10-15T21:26:00Z">
        <w:r w:rsidR="003E46F8">
          <w:rPr>
            <w:b/>
          </w:rPr>
          <w:t>P</w:t>
        </w:r>
      </w:ins>
      <w:del w:id="449" w:author="Bradley C. Phillips" w:date="2013-10-15T21:26:00Z">
        <w:r w:rsidRPr="00CB2919" w:rsidDel="003E46F8">
          <w:rPr>
            <w:b/>
          </w:rPr>
          <w:delText>p</w:delText>
        </w:r>
      </w:del>
      <w:r w:rsidRPr="00CB2919">
        <w:rPr>
          <w:b/>
        </w:rPr>
        <w:t xml:space="preserve">articles </w:t>
      </w:r>
      <w:ins w:id="450" w:author="Bradley C. Phillips" w:date="2013-10-15T21:26:00Z">
        <w:r w:rsidR="003E46F8">
          <w:rPr>
            <w:b/>
          </w:rPr>
          <w:t>B</w:t>
        </w:r>
      </w:ins>
      <w:del w:id="451" w:author="Bradley C. Phillips" w:date="2013-10-15T21:26:00Z">
        <w:r w:rsidRPr="00CB2919" w:rsidDel="003E46F8">
          <w:rPr>
            <w:b/>
          </w:rPr>
          <w:delText>b</w:delText>
        </w:r>
      </w:del>
      <w:r w:rsidRPr="00CB2919">
        <w:rPr>
          <w:b/>
        </w:rPr>
        <w:t>irthrate</w:t>
      </w:r>
      <w:r>
        <w:t xml:space="preserve"> from 5000 to </w:t>
      </w:r>
      <w:r w:rsidRPr="00CB2919">
        <w:rPr>
          <w:b/>
        </w:rPr>
        <w:t>500</w:t>
      </w:r>
      <w:r>
        <w:t>.</w:t>
      </w:r>
    </w:p>
    <w:p w14:paraId="7D2ECD65" w14:textId="1743DFB6" w:rsidR="00CB2919" w:rsidRDefault="00CB2919" w:rsidP="00CB2919">
      <w:pPr>
        <w:pStyle w:val="textbullets"/>
      </w:pPr>
      <w:r>
        <w:t xml:space="preserve">For </w:t>
      </w:r>
      <w:r w:rsidRPr="00CB2919">
        <w:rPr>
          <w:b/>
        </w:rPr>
        <w:t>PlayerTrail.sks</w:t>
      </w:r>
      <w:r>
        <w:t xml:space="preserve">, set the </w:t>
      </w:r>
      <w:ins w:id="452" w:author="Bradley C. Phillips" w:date="2013-10-15T21:26:00Z">
        <w:r w:rsidR="003E46F8">
          <w:rPr>
            <w:b/>
          </w:rPr>
          <w:t>P</w:t>
        </w:r>
      </w:ins>
      <w:del w:id="453" w:author="Bradley C. Phillips" w:date="2013-10-15T21:26:00Z">
        <w:r w:rsidRPr="00CB2919" w:rsidDel="003E46F8">
          <w:rPr>
            <w:b/>
          </w:rPr>
          <w:delText>p</w:delText>
        </w:r>
      </w:del>
      <w:r w:rsidRPr="00CB2919">
        <w:rPr>
          <w:b/>
        </w:rPr>
        <w:t xml:space="preserve">articles </w:t>
      </w:r>
      <w:ins w:id="454" w:author="Bradley C. Phillips" w:date="2013-10-15T21:26:00Z">
        <w:r w:rsidR="003E46F8">
          <w:rPr>
            <w:b/>
          </w:rPr>
          <w:t>B</w:t>
        </w:r>
      </w:ins>
      <w:del w:id="455" w:author="Bradley C. Phillips" w:date="2013-10-15T21:26:00Z">
        <w:r w:rsidRPr="00CB2919" w:rsidDel="003E46F8">
          <w:rPr>
            <w:b/>
          </w:rPr>
          <w:delText>b</w:delText>
        </w:r>
      </w:del>
      <w:r w:rsidRPr="00CB2919">
        <w:rPr>
          <w:b/>
        </w:rPr>
        <w:t>irthrate</w:t>
      </w:r>
      <w:r>
        <w:t xml:space="preserve"> from 300 to </w:t>
      </w:r>
      <w:r w:rsidRPr="00CB2919">
        <w:rPr>
          <w:b/>
        </w:rPr>
        <w:t>30</w:t>
      </w:r>
      <w:r>
        <w:t>.</w:t>
      </w:r>
    </w:p>
    <w:p w14:paraId="70AD4068" w14:textId="2290BFBD" w:rsidR="00CB2919" w:rsidRDefault="00CB2919" w:rsidP="00CB2919">
      <w:r>
        <w:t xml:space="preserve">That’s a lot </w:t>
      </w:r>
      <w:ins w:id="456" w:author="Bradley C. Phillips" w:date="2013-10-15T21:28:00Z">
        <w:r w:rsidR="00D762D4">
          <w:t>fewer</w:t>
        </w:r>
      </w:ins>
      <w:del w:id="457" w:author="Bradley C. Phillips" w:date="2013-10-15T21:28:00Z">
        <w:r w:rsidDel="00D762D4">
          <w:delText>less</w:delText>
        </w:r>
      </w:del>
      <w:r>
        <w:t xml:space="preserve"> particles! Build and run, and you’ll see another performance improv</w:t>
      </w:r>
      <w:r w:rsidR="00E93ACA">
        <w:t>e</w:t>
      </w:r>
      <w:r>
        <w:t>ment:</w:t>
      </w:r>
    </w:p>
    <w:p w14:paraId="25BE3978" w14:textId="79D6ED6F" w:rsidR="00CB2919" w:rsidRDefault="00AC49EA" w:rsidP="00AC49EA">
      <w:pPr>
        <w:pStyle w:val="Image"/>
      </w:pPr>
      <w:r w:rsidRPr="00AC49EA">
        <w:rPr>
          <w:rStyle w:val="Imageborder"/>
          <w:noProof/>
        </w:rPr>
        <w:drawing>
          <wp:inline distT="0" distB="0" distL="0" distR="0" wp14:anchorId="7BFC11B3" wp14:editId="12B65E1F">
            <wp:extent cx="4792345" cy="2700655"/>
            <wp:effectExtent l="0" t="0" r="8255" b="0"/>
            <wp:docPr id="16" name="Picture 16" descr="Macintosh HD:Users:rwenderlich:Library:Application Support:Developer:Shared:Xcode:Screenshots:Screenshot 2013.10.13 1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wenderlich:Library:Application Support:Developer:Shared:Xcode:Screenshots:Screenshot 2013.10.13 17.48.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2345" cy="2700655"/>
                    </a:xfrm>
                    <a:prstGeom prst="rect">
                      <a:avLst/>
                    </a:prstGeom>
                    <a:noFill/>
                    <a:ln>
                      <a:noFill/>
                    </a:ln>
                  </pic:spPr>
                </pic:pic>
              </a:graphicData>
            </a:graphic>
          </wp:inline>
        </w:drawing>
      </w:r>
    </w:p>
    <w:p w14:paraId="455FAB0B" w14:textId="3A93E86A" w:rsidR="00AC49EA" w:rsidRDefault="00AC49EA" w:rsidP="00CB2919">
      <w:r>
        <w:t>The game is almost up to 60 FPS on my iPhone 5 at this point. And it still looks great – some might say even better than before!</w:t>
      </w:r>
    </w:p>
    <w:p w14:paraId="68E87B33" w14:textId="308F3E28" w:rsidR="00626D32" w:rsidRDefault="00626D32" w:rsidP="00CB2919">
      <w:r>
        <w:t xml:space="preserve">Switch to </w:t>
      </w:r>
      <w:del w:id="458" w:author="Bradley C. Phillips" w:date="2013-10-15T21:31:00Z">
        <w:r w:rsidDel="00D762D4">
          <w:delText>the sixth navigator tab (</w:delText>
        </w:r>
      </w:del>
      <w:r>
        <w:t xml:space="preserve">the </w:t>
      </w:r>
      <w:r w:rsidRPr="00D762D4">
        <w:rPr>
          <w:b/>
          <w:rPrChange w:id="459" w:author="Bradley C. Phillips" w:date="2013-10-15T21:31:00Z">
            <w:rPr/>
          </w:rPrChange>
        </w:rPr>
        <w:t>Debug Navigator</w:t>
      </w:r>
      <w:del w:id="460" w:author="Bradley C. Phillips" w:date="2013-10-15T21:31:00Z">
        <w:r w:rsidDel="00D762D4">
          <w:delText>)</w:delText>
        </w:r>
      </w:del>
      <w:r>
        <w:t xml:space="preserve"> again</w:t>
      </w:r>
      <w:ins w:id="461" w:author="Bradley C. Phillips" w:date="2013-10-15T21:31:00Z">
        <w:r w:rsidR="00D762D4">
          <w:t xml:space="preserve"> (the sixth navigator tab)</w:t>
        </w:r>
      </w:ins>
      <w:r>
        <w:t xml:space="preserve">, and </w:t>
      </w:r>
      <w:ins w:id="462" w:author="Christopher LaPollo" w:date="2013-10-14T13:40:00Z">
        <w:r w:rsidR="000D5753">
          <w:t xml:space="preserve">look at the </w:t>
        </w:r>
        <w:r w:rsidR="000D5753" w:rsidRPr="000D5753">
          <w:rPr>
            <w:b/>
            <w:rPrChange w:id="463" w:author="Christopher LaPollo" w:date="2013-10-14T13:40:00Z">
              <w:rPr/>
            </w:rPrChange>
          </w:rPr>
          <w:t>FPS</w:t>
        </w:r>
        <w:r w:rsidR="000D5753">
          <w:t xml:space="preserve"> section. </w:t>
        </w:r>
      </w:ins>
      <w:del w:id="464" w:author="Christopher LaPollo" w:date="2013-10-14T13:40:00Z">
        <w:r w:rsidDel="000D5753">
          <w:delText xml:space="preserve">you’ll </w:delText>
        </w:r>
      </w:del>
      <w:ins w:id="465" w:author="Christopher LaPollo" w:date="2013-10-14T13:40:00Z">
        <w:r w:rsidR="000D5753">
          <w:t xml:space="preserve">You’ll </w:t>
        </w:r>
      </w:ins>
      <w:r>
        <w:t xml:space="preserve">see that now </w:t>
      </w:r>
      <w:ins w:id="466" w:author="Bradley C. Phillips" w:date="2013-10-15T21:32:00Z">
        <w:r w:rsidR="00D762D4">
          <w:t xml:space="preserve">the game </w:t>
        </w:r>
      </w:ins>
      <w:r>
        <w:t>only</w:t>
      </w:r>
      <w:ins w:id="467" w:author="Bradley C. Phillips" w:date="2013-10-15T21:32:00Z">
        <w:r w:rsidR="00D762D4">
          <w:t xml:space="preserve"> spends</w:t>
        </w:r>
      </w:ins>
      <w:r>
        <w:t xml:space="preserve"> 13.6 </w:t>
      </w:r>
      <w:ins w:id="468" w:author="Christopher LaPollo" w:date="2013-10-14T16:21:00Z">
        <w:r w:rsidR="00A75C7D">
          <w:t>milliseconds</w:t>
        </w:r>
      </w:ins>
      <w:del w:id="469" w:author="Christopher LaPollo" w:date="2013-10-14T16:21:00Z">
        <w:r w:rsidDel="00A75C7D">
          <w:delText>MS</w:delText>
        </w:r>
      </w:del>
      <w:r>
        <w:t xml:space="preserve"> </w:t>
      </w:r>
      <w:del w:id="470" w:author="Bradley C. Phillips" w:date="2013-10-15T21:32:00Z">
        <w:r w:rsidDel="00D762D4">
          <w:delText xml:space="preserve">is spent </w:delText>
        </w:r>
      </w:del>
      <w:ins w:id="471" w:author="Bradley C. Phillips" w:date="2013-10-15T21:32:00Z">
        <w:r w:rsidR="00D762D4">
          <w:t>using</w:t>
        </w:r>
      </w:ins>
      <w:del w:id="472" w:author="Bradley C. Phillips" w:date="2013-10-15T21:32:00Z">
        <w:r w:rsidDel="00D762D4">
          <w:delText>on</w:delText>
        </w:r>
      </w:del>
      <w:r>
        <w:t xml:space="preserve"> the CPU, and there’s a much better balance between CPU and GPU usage:</w:t>
      </w:r>
    </w:p>
    <w:p w14:paraId="2BD3251F" w14:textId="414CBD28" w:rsidR="00626D32" w:rsidRDefault="00626D32" w:rsidP="00626D32">
      <w:pPr>
        <w:pStyle w:val="Image"/>
      </w:pPr>
      <w:r w:rsidRPr="00626D32">
        <w:rPr>
          <w:rStyle w:val="Imageborder"/>
          <w:noProof/>
        </w:rPr>
        <w:drawing>
          <wp:inline distT="0" distB="0" distL="0" distR="0" wp14:anchorId="537057EC" wp14:editId="148B5BC8">
            <wp:extent cx="4800600" cy="1625600"/>
            <wp:effectExtent l="0" t="0" r="0" b="0"/>
            <wp:docPr id="18" name="Picture 18" descr="Macintosh HD:Users:rwenderlich:Desktop:Screen Shot 2013-10-13 at 5.5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rwenderlich:Desktop:Screen Shot 2013-10-13 at 5.57.5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625600"/>
                    </a:xfrm>
                    <a:prstGeom prst="rect">
                      <a:avLst/>
                    </a:prstGeom>
                    <a:noFill/>
                    <a:ln>
                      <a:noFill/>
                    </a:ln>
                  </pic:spPr>
                </pic:pic>
              </a:graphicData>
            </a:graphic>
          </wp:inline>
        </w:drawing>
      </w:r>
    </w:p>
    <w:p w14:paraId="53C5A34A" w14:textId="277A7A6C" w:rsidR="002A4A12" w:rsidRDefault="00626D32" w:rsidP="00CB2919">
      <w:r>
        <w:t xml:space="preserve">Now let’s check the profiler results. </w:t>
      </w:r>
      <w:r w:rsidR="002A4A12">
        <w:t>Stop the app, run it under the Time Profiler again</w:t>
      </w:r>
      <w:del w:id="473" w:author="Bradley C. Phillips" w:date="2013-10-15T21:33:00Z">
        <w:r w:rsidR="002A4A12" w:rsidDel="00145C3D">
          <w:delText>,</w:delText>
        </w:r>
      </w:del>
      <w:r w:rsidR="002A4A12">
        <w:t xml:space="preserve"> and make sure </w:t>
      </w:r>
      <w:r w:rsidR="002A4A12" w:rsidRPr="002A4A12">
        <w:rPr>
          <w:b/>
        </w:rPr>
        <w:t>Invert Call Tree is checked</w:t>
      </w:r>
      <w:r w:rsidR="002A4A12">
        <w:t>:</w:t>
      </w:r>
    </w:p>
    <w:p w14:paraId="29C1B3D1" w14:textId="601622DA" w:rsidR="002A4A12" w:rsidRDefault="002A4A12" w:rsidP="002A4A12">
      <w:pPr>
        <w:pStyle w:val="Image"/>
      </w:pPr>
      <w:r w:rsidRPr="002A4A12">
        <w:rPr>
          <w:rStyle w:val="Imageborder"/>
          <w:noProof/>
        </w:rPr>
        <w:drawing>
          <wp:inline distT="0" distB="0" distL="0" distR="0" wp14:anchorId="3F6F3FAC" wp14:editId="715DB37C">
            <wp:extent cx="3657600" cy="1058092"/>
            <wp:effectExtent l="0" t="0" r="0" b="8890"/>
            <wp:docPr id="17" name="Picture 17" descr="Macintosh HD:Users:rwenderlich:Desktop:Screen Shot 2013-10-13 at 5.50.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wenderlich:Desktop:Screen Shot 2013-10-13 at 5.50.4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361" cy="1058312"/>
                    </a:xfrm>
                    <a:prstGeom prst="rect">
                      <a:avLst/>
                    </a:prstGeom>
                    <a:noFill/>
                    <a:ln>
                      <a:noFill/>
                    </a:ln>
                  </pic:spPr>
                </pic:pic>
              </a:graphicData>
            </a:graphic>
          </wp:inline>
        </w:drawing>
      </w:r>
    </w:p>
    <w:p w14:paraId="32BB9D73" w14:textId="1C3B0E36" w:rsidR="002A4A12" w:rsidRDefault="002A4A12" w:rsidP="00CB2919">
      <w:r>
        <w:t>You will notice the following changes from</w:t>
      </w:r>
      <w:ins w:id="474" w:author="Bradley C. Phillips" w:date="2013-10-15T21:33:00Z">
        <w:r w:rsidR="00145C3D">
          <w:t xml:space="preserve"> the</w:t>
        </w:r>
      </w:ins>
      <w:r>
        <w:t xml:space="preserve"> last time:</w:t>
      </w:r>
    </w:p>
    <w:p w14:paraId="6DEBF507" w14:textId="1AA0F378" w:rsidR="002A4A12" w:rsidRDefault="002A4A12" w:rsidP="002A4A12">
      <w:pPr>
        <w:pStyle w:val="textbullets"/>
      </w:pPr>
      <w:r w:rsidRPr="00B50784">
        <w:rPr>
          <w:rStyle w:val="codeinline"/>
        </w:rPr>
        <w:t>b2ContactManager::AddPair</w:t>
      </w:r>
      <w:r w:rsidRPr="002A4A12">
        <w:t xml:space="preserve"> is no longer on the list, which</w:t>
      </w:r>
      <w:r>
        <w:t xml:space="preserve"> means that performance calculations are no longer part of the bottleneck. Just-in-time object spawning for the win!</w:t>
      </w:r>
    </w:p>
    <w:p w14:paraId="4A4A2CAE" w14:textId="2C03B9F5" w:rsidR="002A4A12" w:rsidRDefault="002A4A12" w:rsidP="002A4A12">
      <w:pPr>
        <w:pStyle w:val="textbullets"/>
      </w:pPr>
      <w:r w:rsidRPr="002A4A12">
        <w:rPr>
          <w:rStyle w:val="codeinline"/>
        </w:rPr>
        <w:t>mach_msg_trap</w:t>
      </w:r>
      <w:r>
        <w:t xml:space="preserve"> is on the list, which means the CPU is actually idle a fair percentage of the time. This is a good thing – it means you’re not using up all of the CPU!</w:t>
      </w:r>
    </w:p>
    <w:p w14:paraId="6CDB16B9" w14:textId="7B3C6D96" w:rsidR="002A4A12" w:rsidRDefault="002A4A12" w:rsidP="002A4A12">
      <w:pPr>
        <w:pStyle w:val="textbullets"/>
      </w:pPr>
      <w:r w:rsidRPr="00B50784">
        <w:rPr>
          <w:rStyle w:val="codeinline"/>
        </w:rPr>
        <w:t>SKRenderer::preprocessSpriteImpl</w:t>
      </w:r>
      <w:r>
        <w:rPr>
          <w:rStyle w:val="codeinline"/>
        </w:rPr>
        <w:t>, SKCSprite::getAccumulatedBounds</w:t>
      </w:r>
      <w:r>
        <w:t xml:space="preserve">, and </w:t>
      </w:r>
      <w:r w:rsidRPr="00B50784">
        <w:rPr>
          <w:rStyle w:val="codeinline"/>
        </w:rPr>
        <w:t>SKCEmitterSprite::update</w:t>
      </w:r>
      <w:r w:rsidRPr="002A4A12">
        <w:t xml:space="preserve"> are still on the list, but a lot less</w:t>
      </w:r>
      <w:ins w:id="475" w:author="Bradley C. Phillips" w:date="2013-10-15T21:34:00Z">
        <w:r w:rsidR="00145C3D">
          <w:t xml:space="preserve"> so</w:t>
        </w:r>
      </w:ins>
      <w:r>
        <w:t xml:space="preserve"> than before. That means </w:t>
      </w:r>
      <w:ins w:id="476" w:author="Bradley C. Phillips" w:date="2013-10-15T21:35:00Z">
        <w:r w:rsidR="00145C3D">
          <w:t xml:space="preserve">your game is spending most of its </w:t>
        </w:r>
      </w:ins>
      <w:del w:id="477" w:author="Bradley C. Phillips" w:date="2013-10-15T21:35:00Z">
        <w:r w:rsidDel="00145C3D">
          <w:delText xml:space="preserve">most of your </w:delText>
        </w:r>
      </w:del>
      <w:r>
        <w:t xml:space="preserve">time </w:t>
      </w:r>
      <w:del w:id="478" w:author="Bradley C. Phillips" w:date="2013-10-15T21:35:00Z">
        <w:r w:rsidDel="00145C3D">
          <w:delText xml:space="preserve">is spent </w:delText>
        </w:r>
      </w:del>
      <w:r>
        <w:t xml:space="preserve">processing sprites and particle systems. If you </w:t>
      </w:r>
      <w:del w:id="479" w:author="Bradley C. Phillips" w:date="2013-10-15T21:35:00Z">
        <w:r w:rsidDel="00145C3D">
          <w:delText>still needed more</w:delText>
        </w:r>
      </w:del>
      <w:ins w:id="480" w:author="Bradley C. Phillips" w:date="2013-10-15T21:35:00Z">
        <w:r w:rsidR="00145C3D">
          <w:t>needed to optimize still further</w:t>
        </w:r>
      </w:ins>
      <w:del w:id="481" w:author="Bradley C. Phillips" w:date="2013-10-15T21:35:00Z">
        <w:r w:rsidDel="00145C3D">
          <w:delText xml:space="preserve"> optimizations</w:delText>
        </w:r>
      </w:del>
      <w:r>
        <w:t xml:space="preserve">, you could look for ways to use </w:t>
      </w:r>
      <w:ins w:id="482" w:author="Bradley C. Phillips" w:date="2013-10-15T21:35:00Z">
        <w:r w:rsidR="00145C3D">
          <w:t>fewer</w:t>
        </w:r>
      </w:ins>
      <w:del w:id="483" w:author="Bradley C. Phillips" w:date="2013-10-15T21:35:00Z">
        <w:r w:rsidDel="00145C3D">
          <w:delText>less</w:delText>
        </w:r>
      </w:del>
      <w:r>
        <w:t xml:space="preserve"> sprites</w:t>
      </w:r>
      <w:ins w:id="484" w:author="Bradley C. Phillips" w:date="2013-10-15T21:35:00Z">
        <w:r w:rsidR="00145C3D">
          <w:t xml:space="preserve"> and </w:t>
        </w:r>
      </w:ins>
      <w:del w:id="485" w:author="Bradley C. Phillips" w:date="2013-10-15T21:35:00Z">
        <w:r w:rsidDel="00145C3D">
          <w:delText>/</w:delText>
        </w:r>
      </w:del>
      <w:r>
        <w:t xml:space="preserve">particle systems – but </w:t>
      </w:r>
      <w:ins w:id="486" w:author="Bradley C. Phillips" w:date="2013-10-15T21:36:00Z">
        <w:r w:rsidR="00145C3D">
          <w:t xml:space="preserve">for now, performance is </w:t>
        </w:r>
      </w:ins>
      <w:del w:id="487" w:author="Bradley C. Phillips" w:date="2013-10-15T21:36:00Z">
        <w:r w:rsidDel="00145C3D">
          <w:delText xml:space="preserve">it’s </w:delText>
        </w:r>
      </w:del>
      <w:r>
        <w:t>pretty good</w:t>
      </w:r>
      <w:del w:id="488" w:author="Bradley C. Phillips" w:date="2013-10-15T21:36:00Z">
        <w:r w:rsidDel="00145C3D">
          <w:delText xml:space="preserve"> for now</w:delText>
        </w:r>
      </w:del>
      <w:r>
        <w:t>.</w:t>
      </w:r>
    </w:p>
    <w:p w14:paraId="751312B0" w14:textId="69F1D27F" w:rsidR="0019348C" w:rsidDel="00145C3D" w:rsidRDefault="00A17BCE" w:rsidP="00CB2919">
      <w:pPr>
        <w:rPr>
          <w:del w:id="489" w:author="Bradley C. Phillips" w:date="2013-10-15T21:37:00Z"/>
        </w:rPr>
      </w:pPr>
      <w:del w:id="490" w:author="Bradley C. Phillips" w:date="2013-10-15T21:37:00Z">
        <w:r w:rsidDel="00145C3D">
          <w:delText xml:space="preserve">At this point, </w:delText>
        </w:r>
      </w:del>
      <w:r>
        <w:t xml:space="preserve">Bullet Storm is running well enough that we’ll stop </w:t>
      </w:r>
      <w:del w:id="491" w:author="Bradley C. Phillips" w:date="2013-10-15T21:36:00Z">
        <w:r w:rsidDel="00145C3D">
          <w:delText xml:space="preserve">for </w:delText>
        </w:r>
      </w:del>
      <w:r>
        <w:t>here</w:t>
      </w:r>
      <w:r w:rsidR="0019348C">
        <w:t xml:space="preserve">. </w:t>
      </w:r>
    </w:p>
    <w:p w14:paraId="201AAE0D" w14:textId="659BA2C1" w:rsidR="00AC49EA" w:rsidRDefault="0019348C" w:rsidP="00CB2919">
      <w:r>
        <w:t xml:space="preserve">For </w:t>
      </w:r>
      <w:r w:rsidR="00A17BCE">
        <w:t>your</w:t>
      </w:r>
      <w:ins w:id="492" w:author="Bradley C. Phillips" w:date="2013-10-15T21:37:00Z">
        <w:r w:rsidR="00145C3D">
          <w:t xml:space="preserve"> own</w:t>
        </w:r>
      </w:ins>
      <w:r w:rsidR="00A17BCE">
        <w:t xml:space="preserve"> games</w:t>
      </w:r>
      <w:ins w:id="493" w:author="Bradley C. Phillips" w:date="2013-10-15T21:37:00Z">
        <w:r w:rsidR="00145C3D">
          <w:t>,</w:t>
        </w:r>
      </w:ins>
      <w:r w:rsidR="00A17BCE">
        <w:t xml:space="preserve"> you can run through a similar process</w:t>
      </w:r>
      <w:r>
        <w:t xml:space="preserve"> using Instruments. However, your problems may </w:t>
      </w:r>
      <w:del w:id="494" w:author="Bradley C. Phillips" w:date="2013-10-15T21:37:00Z">
        <w:r w:rsidDel="00145C3D">
          <w:delText xml:space="preserve">be </w:delText>
        </w:r>
      </w:del>
      <w:r>
        <w:t>differ</w:t>
      </w:r>
      <w:ins w:id="495" w:author="Bradley C. Phillips" w:date="2013-10-15T21:37:00Z">
        <w:r w:rsidR="00145C3D">
          <w:t xml:space="preserve"> from</w:t>
        </w:r>
      </w:ins>
      <w:del w:id="496" w:author="Bradley C. Phillips" w:date="2013-10-15T21:37:00Z">
        <w:r w:rsidDel="00145C3D">
          <w:delText>ent</w:delText>
        </w:r>
      </w:del>
      <w:r>
        <w:t xml:space="preserve"> th</w:t>
      </w:r>
      <w:ins w:id="497" w:author="Bradley C. Phillips" w:date="2013-10-15T21:37:00Z">
        <w:r w:rsidR="00145C3D">
          <w:t>e</w:t>
        </w:r>
      </w:ins>
      <w:del w:id="498" w:author="Bradley C. Phillips" w:date="2013-10-15T21:37:00Z">
        <w:r w:rsidDel="00145C3D">
          <w:delText>an</w:delText>
        </w:r>
      </w:del>
      <w:r>
        <w:t xml:space="preserve"> </w:t>
      </w:r>
      <w:del w:id="499" w:author="Bradley C. Phillips" w:date="2013-10-15T21:37:00Z">
        <w:r w:rsidDel="00145C3D">
          <w:delText>these</w:delText>
        </w:r>
      </w:del>
      <w:ins w:id="500" w:author="Bradley C. Phillips" w:date="2013-10-15T21:37:00Z">
        <w:r w:rsidR="00145C3D">
          <w:t>ones</w:t>
        </w:r>
      </w:ins>
      <w:ins w:id="501" w:author="Bradley C. Phillips" w:date="2013-10-15T21:38:00Z">
        <w:r w:rsidR="00145C3D">
          <w:t xml:space="preserve"> just covered</w:t>
        </w:r>
      </w:ins>
      <w:r w:rsidR="00A17BCE">
        <w:t xml:space="preserve">. The following section </w:t>
      </w:r>
      <w:ins w:id="502" w:author="Bradley C. Phillips" w:date="2013-10-15T21:38:00Z">
        <w:r w:rsidR="00145C3D">
          <w:t>is an</w:t>
        </w:r>
      </w:ins>
      <w:del w:id="503" w:author="Bradley C. Phillips" w:date="2013-10-15T21:38:00Z">
        <w:r w:rsidR="00A17BCE" w:rsidDel="00145C3D">
          <w:delText>will give you an</w:delText>
        </w:r>
      </w:del>
      <w:r w:rsidR="00A17BCE">
        <w:t xml:space="preserve"> overview of other types of performance bottlenecks you may </w:t>
      </w:r>
      <w:ins w:id="504" w:author="Bradley C. Phillips" w:date="2013-10-15T21:38:00Z">
        <w:r w:rsidR="00145C3D">
          <w:t>encounter</w:t>
        </w:r>
      </w:ins>
      <w:del w:id="505" w:author="Bradley C. Phillips" w:date="2013-10-15T21:38:00Z">
        <w:r w:rsidR="00A17BCE" w:rsidDel="00145C3D">
          <w:delText>come across</w:delText>
        </w:r>
      </w:del>
      <w:r w:rsidR="00A17BCE">
        <w:t xml:space="preserve">, and </w:t>
      </w:r>
      <w:ins w:id="506" w:author="Bradley C. Phillips" w:date="2013-10-15T21:39:00Z">
        <w:r w:rsidR="00E46B6C">
          <w:t xml:space="preserve">gives you </w:t>
        </w:r>
      </w:ins>
      <w:r w:rsidR="00A17BCE">
        <w:t>some tips an</w:t>
      </w:r>
      <w:r>
        <w:t xml:space="preserve">d tricks </w:t>
      </w:r>
      <w:ins w:id="507" w:author="Bradley C. Phillips" w:date="2013-10-15T21:38:00Z">
        <w:r w:rsidR="00145C3D">
          <w:t>for</w:t>
        </w:r>
      </w:ins>
      <w:del w:id="508" w:author="Bradley C. Phillips" w:date="2013-10-15T21:38:00Z">
        <w:r w:rsidDel="00145C3D">
          <w:delText>on</w:delText>
        </w:r>
      </w:del>
      <w:r>
        <w:t xml:space="preserve"> how to resolve them.</w:t>
      </w:r>
    </w:p>
    <w:p w14:paraId="04B8CDC8" w14:textId="5482DB92" w:rsidR="00A17BCE" w:rsidRDefault="0019348C" w:rsidP="002C52D1">
      <w:pPr>
        <w:pStyle w:val="Heading2"/>
      </w:pPr>
      <w:r>
        <w:t>Other performance tips and tricks</w:t>
      </w:r>
    </w:p>
    <w:p w14:paraId="3FFC7E37" w14:textId="1AFB2967" w:rsidR="0019348C" w:rsidRDefault="00521ECD" w:rsidP="00521ECD">
      <w:pPr>
        <w:pStyle w:val="Heading3"/>
      </w:pPr>
      <w:r>
        <w:t xml:space="preserve">Use </w:t>
      </w:r>
      <w:ins w:id="509" w:author="Bradley C. Phillips" w:date="2013-10-15T21:40:00Z">
        <w:r w:rsidR="00880FBA">
          <w:t xml:space="preserve">effect nodes and </w:t>
        </w:r>
      </w:ins>
      <w:del w:id="510" w:author="Bradley C. Phillips" w:date="2013-10-15T21:39:00Z">
        <w:r w:rsidDel="00880FBA">
          <w:delText>SKEffectNode/</w:delText>
        </w:r>
      </w:del>
      <w:r>
        <w:t>Core Image sparingly</w:t>
      </w:r>
    </w:p>
    <w:p w14:paraId="41E37CE0" w14:textId="57D6DFAF" w:rsidR="00521ECD" w:rsidRDefault="00521ECD" w:rsidP="00521ECD">
      <w:r>
        <w:t xml:space="preserve">As mentioned in Chapter 12, “Effect Nodes and Core Image”, using effect nodes and Core Image in your games can result in some amazing effects, but they can also consume a lot of system resources. </w:t>
      </w:r>
    </w:p>
    <w:p w14:paraId="1FBCE8CE" w14:textId="7B8531AA" w:rsidR="00521ECD" w:rsidRDefault="00521ECD" w:rsidP="00521ECD">
      <w:pPr>
        <w:pStyle w:val="textbullets"/>
        <w:numPr>
          <w:ilvl w:val="0"/>
          <w:numId w:val="0"/>
        </w:numPr>
      </w:pPr>
      <w:r>
        <w:t>Here are a few workarounds to consider if you have a</w:t>
      </w:r>
      <w:ins w:id="511" w:author="Bradley C. Phillips" w:date="2013-10-15T21:40:00Z">
        <w:r w:rsidR="002233AF">
          <w:t>n</w:t>
        </w:r>
      </w:ins>
      <w:r>
        <w:t xml:space="preserve"> effect node-related performance issue:</w:t>
      </w:r>
    </w:p>
    <w:p w14:paraId="0EDBCCC8" w14:textId="17E8E398" w:rsidR="00521ECD" w:rsidRDefault="00521ECD" w:rsidP="00521ECD">
      <w:pPr>
        <w:pStyle w:val="textbullets"/>
      </w:pPr>
      <w:r w:rsidRPr="00521ECD">
        <w:rPr>
          <w:b/>
        </w:rPr>
        <w:t>Are you filtering the lowest-possible granularity</w:t>
      </w:r>
      <w:r>
        <w:t xml:space="preserve">? For example, applying a filter to the entire scene is </w:t>
      </w:r>
      <w:ins w:id="512" w:author="Bradley C. Phillips" w:date="2013-10-15T21:42:00Z">
        <w:r w:rsidR="00AC7F85">
          <w:t>a lot</w:t>
        </w:r>
      </w:ins>
      <w:del w:id="513" w:author="Bradley C. Phillips" w:date="2013-10-15T21:41:00Z">
        <w:r w:rsidDel="00AC7F85">
          <w:delText>way</w:delText>
        </w:r>
      </w:del>
      <w:r>
        <w:t xml:space="preserve"> more expensive than applying a filter to a single</w:t>
      </w:r>
      <w:ins w:id="514" w:author="Bradley C. Phillips" w:date="2013-10-15T21:42:00Z">
        <w:r w:rsidR="00AC7F85">
          <w:t xml:space="preserve"> </w:t>
        </w:r>
      </w:ins>
      <w:del w:id="515" w:author="Bradley C. Phillips" w:date="2013-10-15T21:42:00Z">
        <w:r w:rsidDel="00AC7F85">
          <w:delText xml:space="preserve"> (</w:delText>
        </w:r>
      </w:del>
      <w:r>
        <w:t>small</w:t>
      </w:r>
      <w:del w:id="516" w:author="Bradley C. Phillips" w:date="2013-10-15T21:42:00Z">
        <w:r w:rsidDel="00AC7F85">
          <w:delText>)</w:delText>
        </w:r>
      </w:del>
      <w:r>
        <w:t xml:space="preserve"> sprite</w:t>
      </w:r>
      <w:del w:id="517" w:author="Bradley C. Phillips" w:date="2013-10-15T21:42:00Z">
        <w:r w:rsidDel="00AC7F85">
          <w:delText>,</w:delText>
        </w:r>
      </w:del>
      <w:r>
        <w:t xml:space="preserve"> or even a single layer of sprites. Make sure you’re only filtering exactly what you need to</w:t>
      </w:r>
      <w:ins w:id="518" w:author="Bradley C. Phillips" w:date="2013-10-15T21:42:00Z">
        <w:r w:rsidR="00AC7F85">
          <w:t xml:space="preserve"> filter</w:t>
        </w:r>
      </w:ins>
      <w:r>
        <w:t>.</w:t>
      </w:r>
    </w:p>
    <w:p w14:paraId="2074CCDA" w14:textId="4E670206" w:rsidR="00521ECD" w:rsidRDefault="00521ECD" w:rsidP="00521ECD">
      <w:pPr>
        <w:pStyle w:val="textbullets"/>
        <w:rPr>
          <w:ins w:id="519" w:author="Christopher LaPollo" w:date="2013-10-14T14:55:00Z"/>
        </w:rPr>
      </w:pPr>
      <w:r>
        <w:rPr>
          <w:b/>
        </w:rPr>
        <w:t>Can you rasterize the effect?</w:t>
      </w:r>
      <w:r>
        <w:t xml:space="preserve"> </w:t>
      </w:r>
      <w:r w:rsidRPr="00521ECD">
        <w:rPr>
          <w:rStyle w:val="codeinline"/>
        </w:rPr>
        <w:t>SKEffectNode</w:t>
      </w:r>
      <w:r>
        <w:t xml:space="preserve"> has a property called </w:t>
      </w:r>
      <w:r w:rsidRPr="00521ECD">
        <w:rPr>
          <w:rStyle w:val="codeinline"/>
        </w:rPr>
        <w:t>shouldRasterize</w:t>
      </w:r>
      <w:r>
        <w:t xml:space="preserve">. This is set to </w:t>
      </w:r>
      <w:r w:rsidRPr="00C12827">
        <w:rPr>
          <w:rStyle w:val="codeinline"/>
          <w:rPrChange w:id="520" w:author="Bradley C. Phillips" w:date="2013-10-15T22:13:00Z">
            <w:rPr/>
          </w:rPrChange>
        </w:rPr>
        <w:t>NO</w:t>
      </w:r>
      <w:r>
        <w:t xml:space="preserve"> by default, which means</w:t>
      </w:r>
      <w:ins w:id="521" w:author="Bradley C. Phillips" w:date="2013-10-15T21:43:00Z">
        <w:r w:rsidR="00AC7F85">
          <w:t xml:space="preserve"> that</w:t>
        </w:r>
      </w:ins>
      <w:r>
        <w:t xml:space="preserve"> </w:t>
      </w:r>
      <w:del w:id="522" w:author="Christopher LaPollo" w:date="2013-10-14T14:53:00Z">
        <w:r w:rsidDel="005A22B1">
          <w:delText xml:space="preserve">eahc </w:delText>
        </w:r>
      </w:del>
      <w:ins w:id="523" w:author="Christopher LaPollo" w:date="2013-10-14T14:53:00Z">
        <w:r w:rsidR="005A22B1">
          <w:t xml:space="preserve">each </w:t>
        </w:r>
      </w:ins>
      <w:r>
        <w:t>frame</w:t>
      </w:r>
      <w:ins w:id="524" w:author="Bradley C. Phillips" w:date="2013-10-15T21:43:00Z">
        <w:r w:rsidR="00AC7F85">
          <w:t>,</w:t>
        </w:r>
      </w:ins>
      <w:r>
        <w:t xml:space="preserve"> Sprite Kit discards the previous result and re-applies the effect. If you set this to </w:t>
      </w:r>
      <w:r w:rsidRPr="00C12827">
        <w:rPr>
          <w:rStyle w:val="codeinline"/>
          <w:rPrChange w:id="525" w:author="Bradley C. Phillips" w:date="2013-10-15T22:13:00Z">
            <w:rPr/>
          </w:rPrChange>
        </w:rPr>
        <w:t>YES</w:t>
      </w:r>
      <w:r>
        <w:t xml:space="preserve">, it caches the image and reuses it until one of the </w:t>
      </w:r>
      <w:r w:rsidRPr="00521ECD">
        <w:rPr>
          <w:rStyle w:val="codeinline"/>
        </w:rPr>
        <w:t>SKEffectNode</w:t>
      </w:r>
      <w:r>
        <w:t>’s children nodes change. This is great to use if you’re applying an effect to something that doesn’t change often</w:t>
      </w:r>
      <w:ins w:id="526" w:author="Christopher LaPollo" w:date="2013-10-14T14:54:00Z">
        <w:r w:rsidR="005A22B1">
          <w:t>, like a background image</w:t>
        </w:r>
      </w:ins>
      <w:r>
        <w:t xml:space="preserve"> – it can result in much faster performance.</w:t>
      </w:r>
    </w:p>
    <w:p w14:paraId="08AE82EF" w14:textId="6605A99A" w:rsidR="005A22B1" w:rsidDel="00971830" w:rsidRDefault="005A22B1" w:rsidP="00521ECD">
      <w:pPr>
        <w:pStyle w:val="textbullets"/>
        <w:rPr>
          <w:del w:id="527" w:author="Christopher LaPollo" w:date="2013-10-14T15:04:00Z"/>
        </w:rPr>
      </w:pPr>
    </w:p>
    <w:p w14:paraId="1EF81528" w14:textId="71A9D814" w:rsidR="00521ECD" w:rsidRDefault="00521ECD" w:rsidP="00521ECD">
      <w:pPr>
        <w:pStyle w:val="textbullets"/>
        <w:rPr>
          <w:ins w:id="528" w:author="Christopher LaPollo" w:date="2013-10-14T15:04:00Z"/>
        </w:rPr>
      </w:pPr>
      <w:r>
        <w:rPr>
          <w:b/>
        </w:rPr>
        <w:t>Are there pre-rendered or “fake” alternatives?</w:t>
      </w:r>
      <w:r>
        <w:t xml:space="preserve"> In cases where you try the previous two tips and </w:t>
      </w:r>
      <w:ins w:id="529" w:author="Bradley C. Phillips" w:date="2013-10-15T21:45:00Z">
        <w:r w:rsidR="00AC7F85">
          <w:t>your game</w:t>
        </w:r>
      </w:ins>
      <w:del w:id="530" w:author="Bradley C. Phillips" w:date="2013-10-15T21:45:00Z">
        <w:r w:rsidDel="00AC7F85">
          <w:delText>it</w:delText>
        </w:r>
      </w:del>
      <w:r>
        <w:t xml:space="preserve"> still doesn’t perform well enough, consider using an alternative to effect nodes. Is there any way you can pre-render the effect into a sprite that </w:t>
      </w:r>
      <w:ins w:id="531" w:author="Bradley C. Phillips" w:date="2013-10-15T21:45:00Z">
        <w:r w:rsidR="00AC7F85">
          <w:t xml:space="preserve">you ship with </w:t>
        </w:r>
      </w:ins>
      <w:r>
        <w:t>the app</w:t>
      </w:r>
      <w:del w:id="532" w:author="Bradley C. Phillips" w:date="2013-10-15T21:45:00Z">
        <w:r w:rsidDel="00AC7F85">
          <w:delText xml:space="preserve"> ships with</w:delText>
        </w:r>
      </w:del>
      <w:r>
        <w:t>? Or fake it by some combination of pre-rendered s</w:t>
      </w:r>
      <w:r w:rsidR="00186F2A">
        <w:t>prites overlaid on top of each other?</w:t>
      </w:r>
    </w:p>
    <w:p w14:paraId="02487076" w14:textId="000FA299" w:rsidR="00971830" w:rsidRDefault="00971830" w:rsidP="001476A4">
      <w:pPr>
        <w:pStyle w:val="textbullets"/>
      </w:pPr>
      <w:ins w:id="533" w:author="Christopher LaPollo" w:date="2013-10-14T15:04:00Z">
        <w:r>
          <w:rPr>
            <w:b/>
          </w:rPr>
          <w:t>Can you reduce the size of the effect?</w:t>
        </w:r>
        <w:r>
          <w:t xml:space="preserve"> In cases such as mask nodes, it often seems easiest to align your mask with your nodes by making them all the same size and then giving them all the same position. However, try to use as little transparent space as possible because transparent pixels add processing time. Instead, trim away any unused areas of your masks and adjust their positions to align them appropriately.</w:t>
        </w:r>
      </w:ins>
    </w:p>
    <w:p w14:paraId="5177FD07" w14:textId="17454ED4" w:rsidR="008F7C8E" w:rsidRPr="008F7C8E" w:rsidRDefault="008F7C8E" w:rsidP="008F7C8E">
      <w:r>
        <w:t xml:space="preserve">If you want to play around with </w:t>
      </w:r>
      <w:ins w:id="534" w:author="Bradley C. Phillips" w:date="2013-10-15T21:46:00Z">
        <w:r w:rsidR="00AC7F85">
          <w:t>effect node optimization</w:t>
        </w:r>
      </w:ins>
      <w:del w:id="535" w:author="Bradley C. Phillips" w:date="2013-10-15T21:46:00Z">
        <w:r w:rsidDel="00AC7F85">
          <w:delText>this</w:delText>
        </w:r>
      </w:del>
      <w:del w:id="536" w:author="Bradley C. Phillips" w:date="2013-10-15T21:47:00Z">
        <w:r w:rsidDel="00AC7F85">
          <w:delText xml:space="preserve"> a bit more</w:delText>
        </w:r>
      </w:del>
      <w:r>
        <w:t xml:space="preserve">, you’re in luck – a challenge awaits </w:t>
      </w:r>
      <w:ins w:id="537" w:author="Bradley C. Phillips" w:date="2013-10-15T21:46:00Z">
        <w:r w:rsidR="00AC7F85">
          <w:t xml:space="preserve">you </w:t>
        </w:r>
      </w:ins>
      <w:r>
        <w:t>at the end of this chapter!</w:t>
      </w:r>
    </w:p>
    <w:p w14:paraId="6F52E5F0" w14:textId="7ADFF2C7" w:rsidR="00186F2A" w:rsidRDefault="00186F2A" w:rsidP="00186F2A">
      <w:pPr>
        <w:pStyle w:val="Heading3"/>
      </w:pPr>
      <w:r>
        <w:t xml:space="preserve">Object </w:t>
      </w:r>
      <w:r w:rsidR="000534B7">
        <w:t>p</w:t>
      </w:r>
      <w:r>
        <w:t>ooling</w:t>
      </w:r>
    </w:p>
    <w:p w14:paraId="2D33FC47" w14:textId="14D7450E" w:rsidR="00186F2A" w:rsidRDefault="00186F2A" w:rsidP="00186F2A">
      <w:r>
        <w:t>In the games in this book, whenever you need</w:t>
      </w:r>
      <w:del w:id="538" w:author="Bradley C. Phillips" w:date="2013-10-15T21:47:00Z">
        <w:r w:rsidDel="0008260B">
          <w:delText>ed</w:delText>
        </w:r>
      </w:del>
      <w:r>
        <w:t xml:space="preserve"> to create a new object (like </w:t>
      </w:r>
      <w:del w:id="539" w:author="Bradley C. Phillips" w:date="2013-10-15T21:47:00Z">
        <w:r w:rsidDel="0008260B">
          <w:delText xml:space="preserve">creating </w:delText>
        </w:r>
      </w:del>
      <w:r>
        <w:t>a laser</w:t>
      </w:r>
      <w:del w:id="540" w:author="Bradley C. Phillips" w:date="2013-10-15T21:47:00Z">
        <w:r w:rsidDel="0008260B">
          <w:delText>,</w:delText>
        </w:r>
      </w:del>
      <w:r>
        <w:t xml:space="preserve"> or an expl</w:t>
      </w:r>
      <w:ins w:id="541" w:author="Christopher LaPollo" w:date="2013-10-14T15:04:00Z">
        <w:r w:rsidR="00147B43">
          <w:t>o</w:t>
        </w:r>
      </w:ins>
      <w:r>
        <w:t xml:space="preserve">sion effect), you </w:t>
      </w:r>
      <w:del w:id="542" w:author="Bradley C. Phillips" w:date="2013-10-15T21:47:00Z">
        <w:r w:rsidDel="0008260B">
          <w:delText xml:space="preserve">would </w:delText>
        </w:r>
      </w:del>
      <w:r>
        <w:t xml:space="preserve">simply create a new object at that time. </w:t>
      </w:r>
    </w:p>
    <w:p w14:paraId="357D043F" w14:textId="186E9CB8" w:rsidR="00186F2A" w:rsidRDefault="00186F2A" w:rsidP="00186F2A">
      <w:r>
        <w:t>However, on iOS devices, it is expensive to allocate objects at runtime. One way to improve performance is to pre-allocate an array of objects</w:t>
      </w:r>
      <w:del w:id="543" w:author="Bradley C. Phillips" w:date="2013-10-15T21:49:00Z">
        <w:r w:rsidDel="0008260B">
          <w:delText>,</w:delText>
        </w:r>
      </w:del>
      <w:r>
        <w:t xml:space="preserve"> and</w:t>
      </w:r>
      <w:del w:id="544" w:author="Bradley C. Phillips" w:date="2013-10-15T21:49:00Z">
        <w:r w:rsidDel="0008260B">
          <w:delText xml:space="preserve"> just</w:delText>
        </w:r>
      </w:del>
      <w:r>
        <w:t xml:space="preserve"> grab the next available object when you need it.</w:t>
      </w:r>
    </w:p>
    <w:p w14:paraId="62D28C55" w14:textId="79C3FADB" w:rsidR="0088277B" w:rsidRDefault="0088277B" w:rsidP="00186F2A">
      <w:r>
        <w:t xml:space="preserve">Note that Sprite Kit seems to do some object pooling for you behind the scenes, so </w:t>
      </w:r>
      <w:ins w:id="545" w:author="Bradley C. Phillips" w:date="2013-10-15T21:49:00Z">
        <w:r w:rsidR="0008260B">
          <w:t xml:space="preserve">it’s not as critical to </w:t>
        </w:r>
      </w:ins>
      <w:r>
        <w:t>im</w:t>
      </w:r>
      <w:del w:id="546" w:author="Christopher LaPollo" w:date="2013-10-14T15:05:00Z">
        <w:r w:rsidDel="00147B43">
          <w:delText>i</w:delText>
        </w:r>
      </w:del>
      <w:r>
        <w:t>plemen</w:t>
      </w:r>
      <w:del w:id="547" w:author="Christopher LaPollo" w:date="2013-10-14T15:05:00Z">
        <w:r w:rsidDel="00147B43">
          <w:delText>e</w:delText>
        </w:r>
      </w:del>
      <w:r>
        <w:t>t</w:t>
      </w:r>
      <w:del w:id="548" w:author="Bradley C. Phillips" w:date="2013-10-15T21:49:00Z">
        <w:r w:rsidDel="0008260B">
          <w:delText>ing</w:delText>
        </w:r>
      </w:del>
      <w:r>
        <w:t xml:space="preserve"> obje</w:t>
      </w:r>
      <w:ins w:id="549" w:author="Bradley C. Phillips" w:date="2013-10-15T21:49:00Z">
        <w:r w:rsidR="0008260B">
          <w:t>c</w:t>
        </w:r>
      </w:ins>
      <w:r>
        <w:t xml:space="preserve">t pooling yourself </w:t>
      </w:r>
      <w:del w:id="550" w:author="Bradley C. Phillips" w:date="2013-10-15T21:49:00Z">
        <w:r w:rsidDel="0008260B">
          <w:delText xml:space="preserve">is not as critical </w:delText>
        </w:r>
      </w:del>
      <w:ins w:id="551" w:author="Bradley C. Phillips" w:date="2013-10-15T21:49:00Z">
        <w:r w:rsidR="0008260B">
          <w:t>when using</w:t>
        </w:r>
      </w:ins>
      <w:del w:id="552" w:author="Bradley C. Phillips" w:date="2013-10-15T21:49:00Z">
        <w:r w:rsidDel="0008260B">
          <w:delText>to do in</w:delText>
        </w:r>
      </w:del>
      <w:r>
        <w:t xml:space="preserve"> Sprite K</w:t>
      </w:r>
      <w:r w:rsidR="00263C80">
        <w:t xml:space="preserve">it </w:t>
      </w:r>
      <w:ins w:id="553" w:author="Bradley C. Phillips" w:date="2013-10-15T21:50:00Z">
        <w:r w:rsidR="0008260B">
          <w:t xml:space="preserve">as </w:t>
        </w:r>
      </w:ins>
      <w:r w:rsidR="00263C80">
        <w:t>compared to other game frameworks</w:t>
      </w:r>
      <w:r>
        <w:t>. However, i</w:t>
      </w:r>
      <w:r w:rsidR="008F7C8E">
        <w:t xml:space="preserve">f you find that a large amount of your game’s time is spent in allocation routines, </w:t>
      </w:r>
      <w:del w:id="554" w:author="Bradley C. Phillips" w:date="2013-10-15T21:50:00Z">
        <w:r w:rsidR="008F7C8E" w:rsidDel="0007622A">
          <w:delText>you may find it convenient</w:delText>
        </w:r>
      </w:del>
      <w:ins w:id="555" w:author="Bradley C. Phillips" w:date="2013-10-15T21:50:00Z">
        <w:r w:rsidR="0007622A">
          <w:t>it might pay off</w:t>
        </w:r>
      </w:ins>
      <w:r w:rsidR="008F7C8E">
        <w:t xml:space="preserve"> to implement some object pooling. </w:t>
      </w:r>
    </w:p>
    <w:p w14:paraId="3478C6C7" w14:textId="6E7B8AA8" w:rsidR="00186F2A" w:rsidRDefault="0088277B" w:rsidP="0088277B">
      <w:r>
        <w:t>If you want to play around with this</w:t>
      </w:r>
      <w:del w:id="556" w:author="Bradley C. Phillips" w:date="2013-10-15T21:50:00Z">
        <w:r w:rsidDel="0007622A">
          <w:delText xml:space="preserve"> a bit more</w:delText>
        </w:r>
      </w:del>
      <w:r>
        <w:t>, more good luck – there’s a challenge for that at the end of this chapter</w:t>
      </w:r>
      <w:ins w:id="557" w:author="Bradley C. Phillips" w:date="2013-10-15T21:50:00Z">
        <w:r w:rsidR="0007622A">
          <w:t>,</w:t>
        </w:r>
      </w:ins>
      <w:r>
        <w:t xml:space="preserve"> too!</w:t>
      </w:r>
    </w:p>
    <w:p w14:paraId="74846C46" w14:textId="77777777" w:rsidR="000534B7" w:rsidRDefault="000534B7" w:rsidP="000534B7">
      <w:pPr>
        <w:pStyle w:val="Heading3"/>
      </w:pPr>
      <w:r>
        <w:t>Perform long-running operations in the background</w:t>
      </w:r>
    </w:p>
    <w:p w14:paraId="39F31187" w14:textId="091A8715" w:rsidR="008F7C8E" w:rsidRDefault="00BC06F5" w:rsidP="00186F2A">
      <w:r>
        <w:t>By default</w:t>
      </w:r>
      <w:ins w:id="558" w:author="Bradley C. Phillips" w:date="2013-10-15T21:50:00Z">
        <w:r w:rsidR="0007622A">
          <w:t>,</w:t>
        </w:r>
      </w:ins>
      <w:r>
        <w:t xml:space="preserve"> everything in Sprite Kit runs on the main thread. If you have a computationally</w:t>
      </w:r>
      <w:ins w:id="559" w:author="Bradley C. Phillips" w:date="2013-10-15T21:51:00Z">
        <w:r w:rsidR="0007622A">
          <w:t xml:space="preserve"> </w:t>
        </w:r>
      </w:ins>
      <w:del w:id="560" w:author="Bradley C. Phillips" w:date="2013-10-15T21:51:00Z">
        <w:r w:rsidDel="0007622A">
          <w:delText>-</w:delText>
        </w:r>
      </w:del>
      <w:r>
        <w:t>intensive operation</w:t>
      </w:r>
      <w:ins w:id="561" w:author="Bradley C. Phillips" w:date="2013-10-15T21:51:00Z">
        <w:r w:rsidR="0007622A">
          <w:t>,</w:t>
        </w:r>
      </w:ins>
      <w:r>
        <w:t xml:space="preserve"> such as a complicated pathfinding algorithm, you may wish to perform this on a background thread. There</w:t>
      </w:r>
      <w:ins w:id="562" w:author="Bradley C. Phillips" w:date="2013-10-15T21:51:00Z">
        <w:r w:rsidR="0007622A">
          <w:t xml:space="preserve"> i</w:t>
        </w:r>
      </w:ins>
      <w:del w:id="563" w:author="Bradley C. Phillips" w:date="2013-10-15T21:51:00Z">
        <w:r w:rsidDel="0007622A">
          <w:delText>’</w:delText>
        </w:r>
      </w:del>
      <w:r>
        <w:t>s an easy way to run a block of code on a background queue in Sprite Kit</w:t>
      </w:r>
      <w:ins w:id="564" w:author="Bradley C. Phillips" w:date="2013-10-15T21:51:00Z">
        <w:r w:rsidR="0007622A">
          <w:t>:</w:t>
        </w:r>
      </w:ins>
      <w:r>
        <w:t xml:space="preserve"> through the </w:t>
      </w:r>
      <w:r w:rsidRPr="00BC06F5">
        <w:rPr>
          <w:rStyle w:val="codeinline"/>
        </w:rPr>
        <w:t>runBlock:queue:</w:t>
      </w:r>
      <w:r>
        <w:t xml:space="preserve"> action.</w:t>
      </w:r>
    </w:p>
    <w:p w14:paraId="07263BD3" w14:textId="51666BB8" w:rsidR="00BC06F5" w:rsidRDefault="008638F7" w:rsidP="008638F7">
      <w:pPr>
        <w:pStyle w:val="Heading3"/>
      </w:pPr>
      <w:r>
        <w:t>Use texture atlases – and organize them wisely</w:t>
      </w:r>
    </w:p>
    <w:p w14:paraId="10DB8ABF" w14:textId="2326D492" w:rsidR="008638F7" w:rsidRDefault="008638F7" w:rsidP="00186F2A">
      <w:r>
        <w:t xml:space="preserve">This is probably the most important tip – which is why </w:t>
      </w:r>
      <w:ins w:id="565" w:author="Bradley C. Phillips" w:date="2013-10-15T21:52:00Z">
        <w:r w:rsidR="0007622A">
          <w:t>the book dedicates an entire</w:t>
        </w:r>
      </w:ins>
      <w:del w:id="566" w:author="Bradley C. Phillips" w:date="2013-10-15T21:52:00Z">
        <w:r w:rsidDel="0007622A">
          <w:delText>we had a whole separate</w:delText>
        </w:r>
      </w:del>
      <w:r>
        <w:t xml:space="preserve"> chapter </w:t>
      </w:r>
      <w:ins w:id="567" w:author="Bradley C. Phillips" w:date="2013-10-15T21:53:00Z">
        <w:r w:rsidR="0007622A">
          <w:t>to</w:t>
        </w:r>
      </w:ins>
      <w:del w:id="568" w:author="Bradley C. Phillips" w:date="2013-10-15T21:53:00Z">
        <w:r w:rsidDel="0007622A">
          <w:delText>on</w:delText>
        </w:r>
      </w:del>
      <w:r>
        <w:t xml:space="preserve"> the matter. If you haven’t </w:t>
      </w:r>
      <w:del w:id="569" w:author="Bradley C. Phillips" w:date="2013-10-15T21:53:00Z">
        <w:r w:rsidDel="0007622A">
          <w:delText xml:space="preserve">read it </w:delText>
        </w:r>
      </w:del>
      <w:r>
        <w:t xml:space="preserve">already, be sure to </w:t>
      </w:r>
      <w:del w:id="570" w:author="Bradley C. Phillips" w:date="2013-10-15T21:53:00Z">
        <w:r w:rsidDel="0007622A">
          <w:delText>check out</w:delText>
        </w:r>
      </w:del>
      <w:ins w:id="571" w:author="Bradley C. Phillips" w:date="2013-10-15T21:53:00Z">
        <w:r w:rsidR="0007622A">
          <w:t>read</w:t>
        </w:r>
      </w:ins>
      <w:r>
        <w:t xml:space="preserve"> Chapter 25, “Performance: Texture Atlases.”</w:t>
      </w:r>
    </w:p>
    <w:p w14:paraId="125EAEF0" w14:textId="5DCD7709" w:rsidR="008638F7" w:rsidRDefault="00194060" w:rsidP="00194060">
      <w:pPr>
        <w:pStyle w:val="Heading3"/>
      </w:pPr>
      <w:r>
        <w:t xml:space="preserve">Keep physics as simple </w:t>
      </w:r>
      <w:ins w:id="572" w:author="Bradley C. Phillips" w:date="2013-10-15T21:53:00Z">
        <w:r w:rsidR="009D011A">
          <w:t xml:space="preserve">as </w:t>
        </w:r>
      </w:ins>
      <w:del w:id="573" w:author="Bradley C. Phillips" w:date="2013-10-15T21:53:00Z">
        <w:r w:rsidDel="009D011A">
          <w:delText>as you can</w:delText>
        </w:r>
      </w:del>
      <w:ins w:id="574" w:author="Bradley C. Phillips" w:date="2013-10-15T21:53:00Z">
        <w:r w:rsidR="009D011A">
          <w:t>possible</w:t>
        </w:r>
      </w:ins>
    </w:p>
    <w:p w14:paraId="5812A6E8" w14:textId="2CA266B4" w:rsidR="00194060" w:rsidRDefault="00194060" w:rsidP="00186F2A">
      <w:r>
        <w:t>As you saw with Bullet Storm, there</w:t>
      </w:r>
      <w:ins w:id="575" w:author="Bradley C. Phillips" w:date="2013-10-15T21:53:00Z">
        <w:r w:rsidR="009D011A">
          <w:t xml:space="preserve"> i</w:t>
        </w:r>
      </w:ins>
      <w:del w:id="576" w:author="Bradley C. Phillips" w:date="2013-10-15T21:53:00Z">
        <w:r w:rsidDel="009D011A">
          <w:delText>’</w:delText>
        </w:r>
      </w:del>
      <w:r>
        <w:t xml:space="preserve">s a cost associated with </w:t>
      </w:r>
      <w:ins w:id="577" w:author="Bradley C. Phillips" w:date="2013-10-15T21:53:00Z">
        <w:r w:rsidR="009D011A">
          <w:t xml:space="preserve">using </w:t>
        </w:r>
      </w:ins>
      <w:r>
        <w:t>the physics engine. Here are a few rules of thumb:</w:t>
      </w:r>
    </w:p>
    <w:p w14:paraId="39F710A3" w14:textId="2898ECDD" w:rsidR="00147B43" w:rsidRDefault="00194060" w:rsidP="00CA46CC">
      <w:pPr>
        <w:pStyle w:val="textbullets"/>
        <w:rPr>
          <w:ins w:id="578" w:author="Christopher LaPollo" w:date="2013-10-14T15:08:00Z"/>
        </w:rPr>
      </w:pPr>
      <w:r w:rsidRPr="00194060">
        <w:rPr>
          <w:b/>
        </w:rPr>
        <w:t>The more physics bodies</w:t>
      </w:r>
      <w:del w:id="579" w:author="Bradley C. Phillips" w:date="2013-10-15T21:55:00Z">
        <w:r w:rsidRPr="00194060" w:rsidDel="009D011A">
          <w:rPr>
            <w:b/>
          </w:rPr>
          <w:delText xml:space="preserve"> you have</w:delText>
        </w:r>
      </w:del>
      <w:r w:rsidRPr="00194060">
        <w:rPr>
          <w:b/>
        </w:rPr>
        <w:t>, the more expensive</w:t>
      </w:r>
      <w:ins w:id="580" w:author="Bradley C. Phillips" w:date="2013-10-15T21:55:00Z">
        <w:r w:rsidR="009D011A">
          <w:rPr>
            <w:b/>
          </w:rPr>
          <w:t xml:space="preserve"> for performance</w:t>
        </w:r>
      </w:ins>
      <w:r>
        <w:t xml:space="preserve">. Consider making physics bodies only for sprites that actually need </w:t>
      </w:r>
      <w:ins w:id="581" w:author="Bradley C. Phillips" w:date="2013-10-15T21:55:00Z">
        <w:r w:rsidR="009D011A">
          <w:t>them</w:t>
        </w:r>
      </w:ins>
      <w:ins w:id="582" w:author="Ray Wenderlich" w:date="2013-10-16T09:51:00Z">
        <w:r w:rsidR="00CA46CC">
          <w:t>. If a sprite doesn’t engage in collision or contact detection, then it doesn’t need a physics body.</w:t>
        </w:r>
      </w:ins>
      <w:ins w:id="583" w:author="Ray Wenderlich" w:date="2013-10-16T09:52:00Z">
        <w:r w:rsidR="00CA46CC">
          <w:t xml:space="preserve"> You may be able to design your gameplay in a way to reduce the requirements for physics bodies as well.</w:t>
        </w:r>
      </w:ins>
      <w:del w:id="584" w:author="Bradley C. Phillips" w:date="2013-10-15T21:55:00Z">
        <w:r w:rsidDel="009D011A">
          <w:delText>it</w:delText>
        </w:r>
      </w:del>
      <w:del w:id="585" w:author="Bradley C. Phillips" w:date="2013-10-15T21:56:00Z">
        <w:r w:rsidDel="009D011A">
          <w:delText>, and only add them when they are necessary</w:delText>
        </w:r>
      </w:del>
      <w:del w:id="586" w:author="Ray Wenderlich" w:date="2013-10-16T09:51:00Z">
        <w:r w:rsidDel="00CA46CC">
          <w:delText>.</w:delText>
        </w:r>
      </w:del>
      <w:ins w:id="587" w:author="Bradley C. Phillips" w:date="2013-10-15T21:56:00Z">
        <w:del w:id="588" w:author="Ray Wenderlich" w:date="2013-10-16T09:51:00Z">
          <w:r w:rsidR="009D011A" w:rsidDel="00CA46CC">
            <w:delText xml:space="preserve"> </w:delText>
          </w:r>
        </w:del>
        <w:del w:id="589" w:author="Ray Wenderlich" w:date="2013-10-16T09:53:00Z">
          <w:r w:rsidR="009D011A" w:rsidDel="00CA46CC">
            <w:delText>[</w:delText>
          </w:r>
          <w:r w:rsidR="009D011A" w:rsidRPr="009D011A" w:rsidDel="00CA46CC">
            <w:rPr>
              <w:highlight w:val="yellow"/>
              <w:rPrChange w:id="590" w:author="Bradley C. Phillips" w:date="2013-10-15T21:58:00Z">
                <w:rPr/>
              </w:rPrChange>
            </w:rPr>
            <w:delText>TODO: Add a bit more here. What determines whether a sprite need</w:delText>
          </w:r>
          <w:r w:rsidR="00AE55E8" w:rsidRPr="00AE55E8" w:rsidDel="00CA46CC">
            <w:rPr>
              <w:highlight w:val="yellow"/>
            </w:rPr>
            <w:delText>s a physics body? That it</w:delText>
          </w:r>
          <w:r w:rsidR="009D011A" w:rsidRPr="009D011A" w:rsidDel="00CA46CC">
            <w:rPr>
              <w:highlight w:val="yellow"/>
              <w:rPrChange w:id="591" w:author="Bradley C. Phillips" w:date="2013-10-15T21:58:00Z">
                <w:rPr/>
              </w:rPrChange>
            </w:rPr>
            <w:delText xml:space="preserve"> engages in collisions? Maybe say something like, </w:delText>
          </w:r>
        </w:del>
      </w:ins>
      <w:ins w:id="592" w:author="Bradley C. Phillips" w:date="2013-10-15T21:57:00Z">
        <w:del w:id="593" w:author="Ray Wenderlich" w:date="2013-10-16T09:53:00Z">
          <w:r w:rsidR="009D011A" w:rsidRPr="009D011A" w:rsidDel="00CA46CC">
            <w:rPr>
              <w:highlight w:val="yellow"/>
              <w:rPrChange w:id="594" w:author="Bradley C. Phillips" w:date="2013-10-15T21:58:00Z">
                <w:rPr/>
              </w:rPrChange>
            </w:rPr>
            <w:delText>“If a sprite doesn’t engage in collisions, it doesn’t need a physics body.”</w:delText>
          </w:r>
          <w:r w:rsidR="009D011A" w:rsidDel="00CA46CC">
            <w:delText>]</w:delText>
          </w:r>
        </w:del>
      </w:ins>
    </w:p>
    <w:p w14:paraId="630D8A9E" w14:textId="13CA8BFF" w:rsidR="00147B43" w:rsidRDefault="00147B43" w:rsidP="001476A4">
      <w:pPr>
        <w:pStyle w:val="textbullets"/>
      </w:pPr>
      <w:ins w:id="595" w:author="Christopher LaPollo" w:date="2013-10-14T15:08:00Z">
        <w:r>
          <w:rPr>
            <w:b/>
          </w:rPr>
          <w:t>Prefer static phy</w:t>
        </w:r>
      </w:ins>
      <w:ins w:id="596" w:author="Christopher LaPollo" w:date="2013-10-14T15:09:00Z">
        <w:r>
          <w:rPr>
            <w:b/>
          </w:rPr>
          <w:t>s</w:t>
        </w:r>
      </w:ins>
      <w:ins w:id="597" w:author="Christopher LaPollo" w:date="2013-10-14T15:08:00Z">
        <w:r>
          <w:rPr>
            <w:b/>
          </w:rPr>
          <w:t xml:space="preserve">ics bodies </w:t>
        </w:r>
      </w:ins>
      <w:ins w:id="598" w:author="Christopher LaPollo" w:date="2013-10-14T15:09:00Z">
        <w:r>
          <w:rPr>
            <w:b/>
          </w:rPr>
          <w:t>to</w:t>
        </w:r>
      </w:ins>
      <w:ins w:id="599" w:author="Christopher LaPollo" w:date="2013-10-14T15:08:00Z">
        <w:r>
          <w:rPr>
            <w:b/>
          </w:rPr>
          <w:t xml:space="preserve"> dynamic</w:t>
        </w:r>
      </w:ins>
      <w:ins w:id="600" w:author="Christopher LaPollo" w:date="2013-10-14T15:09:00Z">
        <w:r>
          <w:rPr>
            <w:b/>
          </w:rPr>
          <w:t xml:space="preserve"> ones.</w:t>
        </w:r>
        <w:r w:rsidRPr="00147B43">
          <w:rPr>
            <w:rPrChange w:id="601" w:author="Christopher LaPollo" w:date="2013-10-14T15:09:00Z">
              <w:rPr>
                <w:b/>
              </w:rPr>
            </w:rPrChange>
          </w:rPr>
          <w:t xml:space="preserve"> </w:t>
        </w:r>
        <w:r>
          <w:t xml:space="preserve">That is, if you know an object will not move, set its dynamic property to </w:t>
        </w:r>
        <w:r w:rsidRPr="00C12827">
          <w:rPr>
            <w:rStyle w:val="codeinline"/>
            <w:rPrChange w:id="602" w:author="Bradley C. Phillips" w:date="2013-10-15T22:13:00Z">
              <w:rPr/>
            </w:rPrChange>
          </w:rPr>
          <w:t>NO</w:t>
        </w:r>
        <w:r>
          <w:t xml:space="preserve">. This allows the physics engine </w:t>
        </w:r>
      </w:ins>
      <w:ins w:id="603" w:author="Christopher LaPollo" w:date="2013-10-14T15:10:00Z">
        <w:r>
          <w:t>to perform various optimizations that increase performance.</w:t>
        </w:r>
      </w:ins>
      <w:ins w:id="604" w:author="Christopher LaPollo" w:date="2013-10-14T15:09:00Z">
        <w:r>
          <w:t xml:space="preserve"> </w:t>
        </w:r>
      </w:ins>
    </w:p>
    <w:p w14:paraId="6F6C0773" w14:textId="49B34E39" w:rsidR="00194060" w:rsidRDefault="00194060" w:rsidP="00194060">
      <w:pPr>
        <w:pStyle w:val="textbullets"/>
      </w:pPr>
      <w:r w:rsidRPr="00194060">
        <w:rPr>
          <w:b/>
        </w:rPr>
        <w:t xml:space="preserve">The more vertices </w:t>
      </w:r>
      <w:ins w:id="605" w:author="Bradley C. Phillips" w:date="2013-10-15T21:58:00Z">
        <w:r w:rsidR="00AE55E8">
          <w:rPr>
            <w:b/>
          </w:rPr>
          <w:t xml:space="preserve">in </w:t>
        </w:r>
      </w:ins>
      <w:r w:rsidRPr="00194060">
        <w:rPr>
          <w:b/>
        </w:rPr>
        <w:t>your phy</w:t>
      </w:r>
      <w:ins w:id="606" w:author="Christopher LaPollo" w:date="2013-10-14T15:08:00Z">
        <w:r w:rsidR="00147B43">
          <w:rPr>
            <w:b/>
          </w:rPr>
          <w:t>s</w:t>
        </w:r>
      </w:ins>
      <w:r w:rsidRPr="00194060">
        <w:rPr>
          <w:b/>
        </w:rPr>
        <w:t>ics bodies</w:t>
      </w:r>
      <w:del w:id="607" w:author="Bradley C. Phillips" w:date="2013-10-15T21:58:00Z">
        <w:r w:rsidRPr="00194060" w:rsidDel="00AE55E8">
          <w:rPr>
            <w:b/>
          </w:rPr>
          <w:delText xml:space="preserve"> have</w:delText>
        </w:r>
      </w:del>
      <w:r w:rsidRPr="00194060">
        <w:rPr>
          <w:b/>
        </w:rPr>
        <w:t>, the more expensive</w:t>
      </w:r>
      <w:ins w:id="608" w:author="Bradley C. Phillips" w:date="2013-10-15T21:58:00Z">
        <w:r w:rsidR="00AE55E8">
          <w:rPr>
            <w:b/>
          </w:rPr>
          <w:t xml:space="preserve"> for performa</w:t>
        </w:r>
      </w:ins>
      <w:ins w:id="609" w:author="Bradley C. Phillips" w:date="2013-10-15T21:59:00Z">
        <w:r w:rsidR="00AE55E8">
          <w:rPr>
            <w:b/>
          </w:rPr>
          <w:t>n</w:t>
        </w:r>
      </w:ins>
      <w:ins w:id="610" w:author="Bradley C. Phillips" w:date="2013-10-15T21:58:00Z">
        <w:r w:rsidR="00AE55E8">
          <w:rPr>
            <w:b/>
          </w:rPr>
          <w:t>ce</w:t>
        </w:r>
      </w:ins>
      <w:r>
        <w:t xml:space="preserve">. Consider making a simplified collision shape for your sprite </w:t>
      </w:r>
      <w:ins w:id="611" w:author="Bradley C. Phillips" w:date="2013-10-15T21:59:00Z">
        <w:r w:rsidR="00AE55E8">
          <w:t xml:space="preserve">– </w:t>
        </w:r>
      </w:ins>
      <w:del w:id="612" w:author="Bradley C. Phillips" w:date="2013-10-15T21:59:00Z">
        <w:r w:rsidDel="00AE55E8">
          <w:delText>(</w:delText>
        </w:r>
      </w:del>
      <w:r>
        <w:t xml:space="preserve">it doesn’t have to match </w:t>
      </w:r>
      <w:del w:id="613" w:author="Bradley C. Phillips" w:date="2013-10-15T21:59:00Z">
        <w:r w:rsidDel="00AE55E8">
          <w:delText xml:space="preserve">exactly to </w:delText>
        </w:r>
      </w:del>
      <w:r>
        <w:t>the sprite’s shape</w:t>
      </w:r>
      <w:ins w:id="614" w:author="Bradley C. Phillips" w:date="2013-10-15T21:59:00Z">
        <w:r w:rsidR="00AE55E8">
          <w:t xml:space="preserve"> exactly</w:t>
        </w:r>
      </w:ins>
      <w:del w:id="615" w:author="Bradley C. Phillips" w:date="2013-10-15T21:59:00Z">
        <w:r w:rsidDel="00AE55E8">
          <w:delText>)</w:delText>
        </w:r>
      </w:del>
      <w:r>
        <w:t>.</w:t>
      </w:r>
      <w:ins w:id="616" w:author="Christopher LaPollo" w:date="2013-10-14T15:07:00Z">
        <w:r w:rsidR="00147B43">
          <w:t xml:space="preserve"> You’ll find that the faster your objects move, the less exact the physics shape needs to be to give a visually satisfying collision. Remember, </w:t>
        </w:r>
      </w:ins>
      <w:ins w:id="617" w:author="Christopher LaPollo" w:date="2013-10-14T15:08:00Z">
        <w:r w:rsidR="00147B43">
          <w:t xml:space="preserve">you’re </w:t>
        </w:r>
        <w:del w:id="618" w:author="Bradley C. Phillips" w:date="2013-10-15T21:59:00Z">
          <w:r w:rsidR="00147B43" w:rsidDel="00AE55E8">
            <w:delText xml:space="preserve">usually </w:delText>
          </w:r>
        </w:del>
        <w:r w:rsidR="00147B43">
          <w:t xml:space="preserve">trying to make a </w:t>
        </w:r>
      </w:ins>
      <w:ins w:id="619" w:author="Christopher LaPollo" w:date="2013-10-14T15:07:00Z">
        <w:r w:rsidR="00147B43">
          <w:t xml:space="preserve">game, not </w:t>
        </w:r>
      </w:ins>
      <w:ins w:id="620" w:author="Christopher LaPollo" w:date="2013-10-14T15:08:00Z">
        <w:r w:rsidR="00147B43">
          <w:t xml:space="preserve">a real-world </w:t>
        </w:r>
      </w:ins>
      <w:ins w:id="621" w:author="Christopher LaPollo" w:date="2013-10-14T15:07:00Z">
        <w:r w:rsidR="00147B43">
          <w:t>physics simulation.</w:t>
        </w:r>
      </w:ins>
    </w:p>
    <w:p w14:paraId="77C8B716" w14:textId="0E6566D0" w:rsidR="00194060" w:rsidRDefault="00194060" w:rsidP="00194060">
      <w:pPr>
        <w:pStyle w:val="textbullets"/>
        <w:rPr>
          <w:ins w:id="622" w:author="Christopher LaPollo" w:date="2013-10-14T15:10:00Z"/>
        </w:rPr>
      </w:pPr>
      <w:r w:rsidRPr="00194060">
        <w:rPr>
          <w:b/>
        </w:rPr>
        <w:t xml:space="preserve">Use </w:t>
      </w:r>
      <w:r w:rsidRPr="00AE55E8">
        <w:rPr>
          <w:rStyle w:val="codeinline"/>
          <w:rPrChange w:id="623" w:author="Bradley C. Phillips" w:date="2013-10-15T22:00:00Z">
            <w:rPr>
              <w:b/>
            </w:rPr>
          </w:rPrChange>
        </w:rPr>
        <w:t>usesPreciseCollisionDetection</w:t>
      </w:r>
      <w:r w:rsidRPr="00194060">
        <w:rPr>
          <w:b/>
        </w:rPr>
        <w:t xml:space="preserve"> sparingly</w:t>
      </w:r>
      <w:r>
        <w:t>. This is a flag you can set on physics bodies to prevent fast</w:t>
      </w:r>
      <w:ins w:id="624" w:author="Bradley C. Phillips" w:date="2013-10-15T22:00:00Z">
        <w:r w:rsidR="00AE55E8">
          <w:t>-</w:t>
        </w:r>
      </w:ins>
      <w:del w:id="625" w:author="Bradley C. Phillips" w:date="2013-10-15T22:00:00Z">
        <w:r w:rsidDel="00AE55E8">
          <w:delText xml:space="preserve"> </w:delText>
        </w:r>
      </w:del>
      <w:r>
        <w:t xml:space="preserve">moving bodies from passing through other bodies within a single frame. It sounds good, but </w:t>
      </w:r>
      <w:ins w:id="626" w:author="Bradley C. Phillips" w:date="2013-10-15T22:00:00Z">
        <w:r w:rsidR="00AE55E8">
          <w:t xml:space="preserve">it </w:t>
        </w:r>
      </w:ins>
      <w:r>
        <w:t>does have a performance cost, so usually you want to set this only when you actually need it.</w:t>
      </w:r>
    </w:p>
    <w:p w14:paraId="5C6972B4" w14:textId="4C80AE0D" w:rsidR="00147B43" w:rsidDel="00BF3510" w:rsidRDefault="00147B43" w:rsidP="00194060">
      <w:pPr>
        <w:pStyle w:val="textbullets"/>
        <w:rPr>
          <w:del w:id="627" w:author="Christopher LaPollo" w:date="2013-10-14T15:19:00Z"/>
        </w:rPr>
      </w:pPr>
    </w:p>
    <w:p w14:paraId="2E3007DA" w14:textId="24F74699" w:rsidR="001C4383" w:rsidRDefault="001B55BE" w:rsidP="00194060">
      <w:r>
        <w:t xml:space="preserve">And that’s it </w:t>
      </w:r>
      <w:del w:id="628" w:author="Bradley C. Phillips" w:date="2013-10-15T22:01:00Z">
        <w:r w:rsidDel="005D5E12">
          <w:delText xml:space="preserve">with </w:delText>
        </w:r>
      </w:del>
      <w:ins w:id="629" w:author="Bradley C. Phillips" w:date="2013-10-15T22:01:00Z">
        <w:r w:rsidR="005D5E12">
          <w:t xml:space="preserve">for </w:t>
        </w:r>
      </w:ins>
      <w:r>
        <w:t>performance tips and tricks – and</w:t>
      </w:r>
      <w:r w:rsidR="00317CA3">
        <w:t xml:space="preserve"> </w:t>
      </w:r>
      <w:ins w:id="630" w:author="Bradley C. Phillips" w:date="2013-10-15T22:01:00Z">
        <w:r w:rsidR="005D5E12">
          <w:t>for</w:t>
        </w:r>
      </w:ins>
      <w:del w:id="631" w:author="Bradley C. Phillips" w:date="2013-10-15T22:01:00Z">
        <w:r w:rsidR="00317CA3" w:rsidDel="005D5E12">
          <w:delText>with</w:delText>
        </w:r>
      </w:del>
      <w:r>
        <w:t xml:space="preserve"> the technical content of this book! Take a bow, take a break</w:t>
      </w:r>
      <w:r w:rsidR="001C4383">
        <w:t>, and get ready for one last treat</w:t>
      </w:r>
      <w:ins w:id="632" w:author="Bradley C. Phillips" w:date="2013-10-15T22:01:00Z">
        <w:r w:rsidR="005D5E12">
          <w:t>:</w:t>
        </w:r>
      </w:ins>
      <w:del w:id="633" w:author="Bradley C. Phillips" w:date="2013-10-15T22:01:00Z">
        <w:r w:rsidR="001C4383" w:rsidDel="005D5E12">
          <w:delText xml:space="preserve"> –</w:delText>
        </w:r>
      </w:del>
      <w:r w:rsidR="001C4383">
        <w:t xml:space="preserve"> learning how to make 2D art for your game.</w:t>
      </w:r>
    </w:p>
    <w:p w14:paraId="18986F90" w14:textId="38A51492" w:rsidR="00194060" w:rsidRDefault="001C4383" w:rsidP="00194060">
      <w:r>
        <w:t>B</w:t>
      </w:r>
      <w:r w:rsidR="001B55BE">
        <w:t>ut if you</w:t>
      </w:r>
      <w:ins w:id="634" w:author="Bradley C. Phillips" w:date="2013-10-15T22:03:00Z">
        <w:r w:rsidR="005D5E12">
          <w:t>’ve</w:t>
        </w:r>
      </w:ins>
      <w:r w:rsidR="001B55BE">
        <w:t xml:space="preserve"> got</w:t>
      </w:r>
      <w:ins w:id="635" w:author="Bradley C. Phillips" w:date="2013-10-15T22:03:00Z">
        <w:r w:rsidR="005D5E12">
          <w:t xml:space="preserve"> to</w:t>
        </w:r>
      </w:ins>
      <w:del w:id="636" w:author="Bradley C. Phillips" w:date="2013-10-15T22:03:00Z">
        <w:r w:rsidR="001B55BE" w:rsidDel="005D5E12">
          <w:delText>ta</w:delText>
        </w:r>
      </w:del>
      <w:r w:rsidR="001B55BE">
        <w:t xml:space="preserve"> have “one </w:t>
      </w:r>
      <w:r>
        <w:t>last</w:t>
      </w:r>
      <w:r w:rsidR="001B55BE">
        <w:t xml:space="preserve"> </w:t>
      </w:r>
      <w:r>
        <w:t>bit of coding</w:t>
      </w:r>
      <w:ins w:id="637" w:author="Bradley C. Phillips" w:date="2013-10-15T22:03:00Z">
        <w:r w:rsidR="005D5E12">
          <w:t>,</w:t>
        </w:r>
      </w:ins>
      <w:r w:rsidR="001B55BE">
        <w:t>” continue on with these challenges!</w:t>
      </w:r>
    </w:p>
    <w:p w14:paraId="7BF35919" w14:textId="752C9549" w:rsidR="001B55BE" w:rsidRDefault="008E37A1" w:rsidP="008E37A1">
      <w:pPr>
        <w:pStyle w:val="Heading2"/>
      </w:pPr>
      <w:r>
        <w:t>Challenges</w:t>
      </w:r>
    </w:p>
    <w:p w14:paraId="66C380AF" w14:textId="2F227DA1" w:rsidR="008E37A1" w:rsidRDefault="008E37A1" w:rsidP="00194060">
      <w:r>
        <w:t xml:space="preserve">There are two challenges in this chapter – one to add some </w:t>
      </w:r>
      <w:r w:rsidRPr="008E37A1">
        <w:rPr>
          <w:rStyle w:val="codeinline"/>
        </w:rPr>
        <w:t>SKEffectNode</w:t>
      </w:r>
      <w:r>
        <w:t xml:space="preserve"> improvements to Bullet Storm, and one to add some object pooling.</w:t>
      </w:r>
    </w:p>
    <w:p w14:paraId="3754EDC1" w14:textId="34EE1243" w:rsidR="00424B80" w:rsidRDefault="00424B80" w:rsidP="00424B80">
      <w:r w:rsidRPr="00581B60">
        <w:t>If you get stuck, you can find solution</w:t>
      </w:r>
      <w:r>
        <w:t>s</w:t>
      </w:r>
      <w:r w:rsidRPr="00581B60">
        <w:t xml:space="preserve"> in the resources for this chapter – but</w:t>
      </w:r>
      <w:r>
        <w:t xml:space="preserve"> as always give them your best shot first!</w:t>
      </w:r>
    </w:p>
    <w:p w14:paraId="230C9648" w14:textId="3537CFBA" w:rsidR="00424B80" w:rsidRDefault="00424B80" w:rsidP="00424B80">
      <w:pPr>
        <w:pStyle w:val="Heading3"/>
      </w:pPr>
      <w:r>
        <w:t>Challenge 1: SKEffectNode improvements</w:t>
      </w:r>
    </w:p>
    <w:p w14:paraId="65F03D2D" w14:textId="619C52A3" w:rsidR="00EF3C7B" w:rsidRDefault="00EF3C7B" w:rsidP="00424B80">
      <w:r>
        <w:t>Currently Bullet Storm is applying a</w:t>
      </w:r>
      <w:r w:rsidR="00864793">
        <w:t xml:space="preserve"> random </w:t>
      </w:r>
      <w:r>
        <w:t xml:space="preserve">hue adjust effect to the entire scene. </w:t>
      </w:r>
      <w:r w:rsidR="00864793">
        <w:t>Applying a filter to the entire scene is</w:t>
      </w:r>
      <w:r>
        <w:t xml:space="preserve"> one of the most expensive things you can do with Core Image, and </w:t>
      </w:r>
      <w:ins w:id="638" w:author="Bradley C. Phillips" w:date="2013-10-15T22:04:00Z">
        <w:r w:rsidR="00114843">
          <w:t xml:space="preserve">it’s </w:t>
        </w:r>
      </w:ins>
      <w:r>
        <w:t xml:space="preserve">not really necessary for this game. Your challenge is to modify the game so that it filters the background layer only. </w:t>
      </w:r>
    </w:p>
    <w:p w14:paraId="2C3F6078" w14:textId="697719DE" w:rsidR="00424B80" w:rsidRDefault="00EF3C7B" w:rsidP="00424B80">
      <w:r>
        <w:t>Here are a few tips</w:t>
      </w:r>
      <w:del w:id="639" w:author="Bradley C. Phillips" w:date="2013-10-15T22:04:00Z">
        <w:r w:rsidDel="00114843">
          <w:delText xml:space="preserve"> for that</w:delText>
        </w:r>
      </w:del>
      <w:r>
        <w:t>:</w:t>
      </w:r>
    </w:p>
    <w:p w14:paraId="6A3E7383" w14:textId="58602440" w:rsidR="00864793" w:rsidRDefault="00D3214C" w:rsidP="00951A69">
      <w:pPr>
        <w:pStyle w:val="textbullets"/>
      </w:pPr>
      <w:r>
        <w:t xml:space="preserve">In </w:t>
      </w:r>
      <w:r w:rsidRPr="00D3214C">
        <w:rPr>
          <w:b/>
        </w:rPr>
        <w:t>MyScene.m</w:t>
      </w:r>
      <w:r>
        <w:t xml:space="preserve"> i</w:t>
      </w:r>
      <w:r w:rsidR="00864793">
        <w:t xml:space="preserve">nside </w:t>
      </w:r>
      <w:r w:rsidR="00864793" w:rsidRPr="00864793">
        <w:rPr>
          <w:rStyle w:val="codeinline"/>
        </w:rPr>
        <w:t>initWithSize:</w:t>
      </w:r>
      <w:r w:rsidR="00864793" w:rsidRPr="00114843">
        <w:rPr>
          <w:rPrChange w:id="640" w:author="Bradley C. Phillips" w:date="2013-10-15T22:04:00Z">
            <w:rPr>
              <w:rStyle w:val="codeinline"/>
            </w:rPr>
          </w:rPrChange>
        </w:rPr>
        <w:t>,</w:t>
      </w:r>
      <w:ins w:id="641" w:author="Bradley C. Phillips" w:date="2013-10-15T22:04:00Z">
        <w:r w:rsidR="00114843">
          <w:t xml:space="preserve"> </w:t>
        </w:r>
      </w:ins>
      <w:r w:rsidR="00864793">
        <w:rPr>
          <w:rStyle w:val="codeinline"/>
        </w:rPr>
        <w:t>c</w:t>
      </w:r>
      <w:r w:rsidR="00864793">
        <w:t xml:space="preserve">omment out the lines that set the </w:t>
      </w:r>
      <w:r w:rsidR="00864793" w:rsidRPr="00864793">
        <w:rPr>
          <w:rStyle w:val="codeinline"/>
        </w:rPr>
        <w:t>filter</w:t>
      </w:r>
      <w:r w:rsidR="00864793">
        <w:t xml:space="preserve"> and </w:t>
      </w:r>
      <w:r w:rsidR="00864793" w:rsidRPr="00864793">
        <w:rPr>
          <w:rStyle w:val="codeinline"/>
        </w:rPr>
        <w:t>shouldEnableEffects</w:t>
      </w:r>
      <w:r w:rsidR="00864793">
        <w:t xml:space="preserve"> on the scene.</w:t>
      </w:r>
    </w:p>
    <w:p w14:paraId="0E0DADE2" w14:textId="776CFF6F" w:rsidR="00864793" w:rsidRDefault="00864793" w:rsidP="00951A69">
      <w:pPr>
        <w:pStyle w:val="textbullets"/>
      </w:pPr>
      <w:r>
        <w:t xml:space="preserve">Still inside </w:t>
      </w:r>
      <w:r w:rsidRPr="00864793">
        <w:rPr>
          <w:rStyle w:val="codeinline"/>
        </w:rPr>
        <w:t>initWithSize:</w:t>
      </w:r>
      <w:r>
        <w:t xml:space="preserve">, in the </w:t>
      </w:r>
      <w:r w:rsidRPr="001F2156">
        <w:rPr>
          <w:rStyle w:val="codeinline"/>
          <w:rPrChange w:id="642" w:author="Bradley C. Phillips" w:date="2013-10-15T22:05:00Z">
            <w:rPr/>
          </w:rPrChange>
        </w:rPr>
        <w:t>for</w:t>
      </w:r>
      <w:r>
        <w:t xml:space="preserve"> loop that creates the background sprites, create a new </w:t>
      </w:r>
      <w:r w:rsidRPr="00864793">
        <w:rPr>
          <w:rStyle w:val="codeinline"/>
        </w:rPr>
        <w:t>SKEffectNode</w:t>
      </w:r>
      <w:r>
        <w:t xml:space="preserve"> for each background sprite </w:t>
      </w:r>
      <w:ins w:id="643" w:author="Bradley C. Phillips" w:date="2013-10-15T22:05:00Z">
        <w:r w:rsidR="001F2156">
          <w:t xml:space="preserve">and call it </w:t>
        </w:r>
      </w:ins>
      <w:del w:id="644" w:author="Bradley C. Phillips" w:date="2013-10-15T22:05:00Z">
        <w:r w:rsidDel="001F2156">
          <w:delText xml:space="preserve">called </w:delText>
        </w:r>
      </w:del>
      <w:r w:rsidRPr="00864793">
        <w:rPr>
          <w:rStyle w:val="codeinline"/>
        </w:rPr>
        <w:t>bgParent</w:t>
      </w:r>
      <w:r>
        <w:t xml:space="preserve">. </w:t>
      </w:r>
    </w:p>
    <w:p w14:paraId="1DFF82F1" w14:textId="4C35A1D7" w:rsidR="00864793" w:rsidRDefault="00864793" w:rsidP="00951A69">
      <w:pPr>
        <w:pStyle w:val="textbullets"/>
      </w:pPr>
      <w:r>
        <w:t xml:space="preserve">Set </w:t>
      </w:r>
      <w:r w:rsidRPr="00864793">
        <w:rPr>
          <w:rStyle w:val="codeinline"/>
        </w:rPr>
        <w:t>filter</w:t>
      </w:r>
      <w:r>
        <w:t xml:space="preserve"> on </w:t>
      </w:r>
      <w:r w:rsidRPr="00864793">
        <w:rPr>
          <w:rStyle w:val="codeinline"/>
        </w:rPr>
        <w:t>bgParent</w:t>
      </w:r>
      <w:r>
        <w:t xml:space="preserve"> to the </w:t>
      </w:r>
      <w:ins w:id="645" w:author="Ray Wenderlich" w:date="2013-10-16T09:53:00Z">
        <w:r w:rsidR="00CA46CC">
          <w:t>C</w:t>
        </w:r>
      </w:ins>
      <w:del w:id="646" w:author="Ray Wenderlich" w:date="2013-10-16T09:53:00Z">
        <w:r w:rsidDel="00CA46CC">
          <w:delText>c</w:delText>
        </w:r>
      </w:del>
      <w:r>
        <w:t xml:space="preserve">ore </w:t>
      </w:r>
      <w:del w:id="647" w:author="Ray Wenderlich" w:date="2013-10-16T09:53:00Z">
        <w:r w:rsidDel="00CA46CC">
          <w:delText>i</w:delText>
        </w:r>
      </w:del>
      <w:ins w:id="648" w:author="Ray Wenderlich" w:date="2013-10-16T09:53:00Z">
        <w:r w:rsidR="00CA46CC">
          <w:t>I</w:t>
        </w:r>
      </w:ins>
      <w:r>
        <w:t>mage</w:t>
      </w:r>
      <w:ins w:id="649" w:author="Bradley C. Phillips" w:date="2013-10-15T22:05:00Z">
        <w:r w:rsidR="001F2156">
          <w:t xml:space="preserve"> </w:t>
        </w:r>
        <w:del w:id="650" w:author="Ray Wenderlich" w:date="2013-10-16T09:53:00Z">
          <w:r w:rsidR="001F2156" w:rsidDel="00CA46CC">
            <w:delText>[</w:delText>
          </w:r>
          <w:r w:rsidR="001F2156" w:rsidRPr="001F2156" w:rsidDel="00CA46CC">
            <w:rPr>
              <w:highlight w:val="yellow"/>
              <w:rPrChange w:id="651" w:author="Bradley C. Phillips" w:date="2013-10-15T22:05:00Z">
                <w:rPr/>
              </w:rPrChange>
            </w:rPr>
            <w:delText>TODO: Capitalize?</w:delText>
          </w:r>
          <w:r w:rsidR="001F2156" w:rsidDel="00CA46CC">
            <w:delText>]</w:delText>
          </w:r>
        </w:del>
      </w:ins>
      <w:del w:id="652" w:author="Ray Wenderlich" w:date="2013-10-16T09:53:00Z">
        <w:r w:rsidDel="00CA46CC">
          <w:delText xml:space="preserve"> </w:delText>
        </w:r>
      </w:del>
      <w:r>
        <w:t>filter.</w:t>
      </w:r>
    </w:p>
    <w:p w14:paraId="30BD4E71" w14:textId="5694B723" w:rsidR="00EF3C7B" w:rsidRDefault="00864793" w:rsidP="00951A69">
      <w:pPr>
        <w:pStyle w:val="textbullets"/>
      </w:pPr>
      <w:r>
        <w:t xml:space="preserve">Set </w:t>
      </w:r>
      <w:r w:rsidRPr="00864793">
        <w:rPr>
          <w:rStyle w:val="codeinline"/>
        </w:rPr>
        <w:t>shouldEnableEffec</w:t>
      </w:r>
      <w:ins w:id="653" w:author="Bradley C. Phillips" w:date="2013-10-15T22:05:00Z">
        <w:r w:rsidR="001F2156">
          <w:rPr>
            <w:rStyle w:val="codeinline"/>
          </w:rPr>
          <w:t>t</w:t>
        </w:r>
      </w:ins>
      <w:r w:rsidRPr="00864793">
        <w:rPr>
          <w:rStyle w:val="codeinline"/>
        </w:rPr>
        <w:t>s</w:t>
      </w:r>
      <w:r>
        <w:t xml:space="preserve"> on </w:t>
      </w:r>
      <w:r w:rsidRPr="00864793">
        <w:rPr>
          <w:rStyle w:val="codeinline"/>
        </w:rPr>
        <w:t>bgParent</w:t>
      </w:r>
      <w:r>
        <w:t xml:space="preserve"> to </w:t>
      </w:r>
      <w:r w:rsidRPr="00B7580A">
        <w:rPr>
          <w:rStyle w:val="codeinline"/>
          <w:rPrChange w:id="654" w:author="Bradley C. Phillips" w:date="2013-10-15T22:12:00Z">
            <w:rPr/>
          </w:rPrChange>
        </w:rPr>
        <w:t>YES</w:t>
      </w:r>
      <w:r>
        <w:t xml:space="preserve">. </w:t>
      </w:r>
    </w:p>
    <w:p w14:paraId="097364B9" w14:textId="4E55920E" w:rsidR="00864793" w:rsidRDefault="00864793" w:rsidP="00951A69">
      <w:pPr>
        <w:pStyle w:val="textbullets"/>
      </w:pPr>
      <w:r>
        <w:t xml:space="preserve">Set </w:t>
      </w:r>
      <w:r w:rsidRPr="00864793">
        <w:rPr>
          <w:rStyle w:val="codeinline"/>
        </w:rPr>
        <w:t>name</w:t>
      </w:r>
      <w:r>
        <w:t xml:space="preserve"> on </w:t>
      </w:r>
      <w:r w:rsidRPr="00864793">
        <w:rPr>
          <w:rStyle w:val="codeinline"/>
        </w:rPr>
        <w:t>bgParent</w:t>
      </w:r>
      <w:r>
        <w:t xml:space="preserve"> to </w:t>
      </w:r>
      <w:r w:rsidRPr="00864793">
        <w:rPr>
          <w:rStyle w:val="codeinline"/>
        </w:rPr>
        <w:t>@”bg”</w:t>
      </w:r>
      <w:r>
        <w:t>.</w:t>
      </w:r>
    </w:p>
    <w:p w14:paraId="757BEE18" w14:textId="6FB18CCC" w:rsidR="00864793" w:rsidRPr="00864793" w:rsidRDefault="00864793" w:rsidP="00951A69">
      <w:pPr>
        <w:pStyle w:val="textbullets"/>
        <w:rPr>
          <w:rStyle w:val="codeinline"/>
          <w:rFonts w:ascii="Adobe Garamond Pro" w:hAnsi="Adobe Garamond Pro"/>
          <w:sz w:val="22"/>
        </w:rPr>
      </w:pPr>
      <w:r>
        <w:t xml:space="preserve">Set the position of </w:t>
      </w:r>
      <w:r w:rsidRPr="001F2156">
        <w:rPr>
          <w:rStyle w:val="codeinline"/>
          <w:rPrChange w:id="655" w:author="Bradley C. Phillips" w:date="2013-10-15T22:06:00Z">
            <w:rPr/>
          </w:rPrChange>
        </w:rPr>
        <w:t>bgParent</w:t>
      </w:r>
      <w:r>
        <w:t xml:space="preserve"> to be</w:t>
      </w:r>
      <w:r w:rsidRPr="001F2156">
        <w:rPr>
          <w:rPrChange w:id="656" w:author="Bradley C. Phillips" w:date="2013-10-15T22:06:00Z">
            <w:rPr>
              <w:rStyle w:val="codeinline"/>
            </w:rPr>
          </w:rPrChange>
        </w:rPr>
        <w:t xml:space="preserve"> </w:t>
      </w:r>
      <w:r w:rsidRPr="00864793">
        <w:rPr>
          <w:rStyle w:val="codeinline"/>
        </w:rPr>
        <w:t>CGPointMake(i * bg.size.width, 0)</w:t>
      </w:r>
      <w:r w:rsidRPr="001F2156">
        <w:rPr>
          <w:rPrChange w:id="657" w:author="Bradley C. Phillips" w:date="2013-10-15T22:06:00Z">
            <w:rPr>
              <w:rStyle w:val="codeinline"/>
            </w:rPr>
          </w:rPrChange>
        </w:rPr>
        <w:t>.</w:t>
      </w:r>
    </w:p>
    <w:p w14:paraId="5D1F716D" w14:textId="77777777" w:rsidR="00864793" w:rsidRDefault="00864793" w:rsidP="00864793">
      <w:pPr>
        <w:pStyle w:val="textbullets"/>
      </w:pPr>
      <w:r>
        <w:t xml:space="preserve">Set </w:t>
      </w:r>
      <w:r>
        <w:rPr>
          <w:rStyle w:val="codeinline"/>
        </w:rPr>
        <w:t>shouldRasterize</w:t>
      </w:r>
      <w:r>
        <w:t xml:space="preserve"> on </w:t>
      </w:r>
      <w:r w:rsidRPr="00864793">
        <w:rPr>
          <w:rStyle w:val="codeinline"/>
        </w:rPr>
        <w:t>bgParent</w:t>
      </w:r>
      <w:r>
        <w:t xml:space="preserve"> to </w:t>
      </w:r>
      <w:r w:rsidRPr="00B7580A">
        <w:rPr>
          <w:rStyle w:val="codeinline"/>
          <w:rPrChange w:id="658" w:author="Bradley C. Phillips" w:date="2013-10-15T22:12:00Z">
            <w:rPr/>
          </w:rPrChange>
        </w:rPr>
        <w:t>YES</w:t>
      </w:r>
      <w:r>
        <w:t>.</w:t>
      </w:r>
    </w:p>
    <w:p w14:paraId="3D14AC36" w14:textId="6F2FCAF1" w:rsidR="00864793" w:rsidRDefault="00864793" w:rsidP="00951A69">
      <w:pPr>
        <w:pStyle w:val="textbullets"/>
      </w:pPr>
      <w:r>
        <w:t xml:space="preserve">Add </w:t>
      </w:r>
      <w:r w:rsidRPr="00864793">
        <w:rPr>
          <w:rStyle w:val="codeinline"/>
        </w:rPr>
        <w:t>bg</w:t>
      </w:r>
      <w:r>
        <w:t xml:space="preserve"> as a child of </w:t>
      </w:r>
      <w:r w:rsidRPr="00864793">
        <w:rPr>
          <w:rStyle w:val="codeinline"/>
        </w:rPr>
        <w:t>bgParent</w:t>
      </w:r>
      <w:r>
        <w:t>.</w:t>
      </w:r>
    </w:p>
    <w:p w14:paraId="1A4F4C53" w14:textId="0C7354DA" w:rsidR="00864793" w:rsidRDefault="00864793" w:rsidP="00951A69">
      <w:pPr>
        <w:pStyle w:val="textbullets"/>
      </w:pPr>
      <w:r>
        <w:t xml:space="preserve">Add </w:t>
      </w:r>
      <w:r w:rsidRPr="00864793">
        <w:rPr>
          <w:rStyle w:val="codeinline"/>
        </w:rPr>
        <w:t>bgParent</w:t>
      </w:r>
      <w:r>
        <w:t xml:space="preserve"> as a child of </w:t>
      </w:r>
      <w:r w:rsidRPr="00864793">
        <w:rPr>
          <w:rStyle w:val="codeinline"/>
        </w:rPr>
        <w:t>bgLayer</w:t>
      </w:r>
      <w:r>
        <w:t>.</w:t>
      </w:r>
    </w:p>
    <w:p w14:paraId="178961A2" w14:textId="029C22DC" w:rsidR="00864793" w:rsidRDefault="00864793" w:rsidP="00951A69">
      <w:pPr>
        <w:pStyle w:val="textbullets"/>
      </w:pPr>
      <w:r>
        <w:t xml:space="preserve">Comment out the </w:t>
      </w:r>
      <w:ins w:id="659" w:author="Bradley C. Phillips" w:date="2013-10-15T22:06:00Z">
        <w:del w:id="660" w:author="Ray Wenderlich" w:date="2013-11-04T14:26:00Z">
          <w:r w:rsidR="009D4612" w:rsidDel="008C1B50">
            <w:delText>four</w:delText>
          </w:r>
        </w:del>
      </w:ins>
      <w:del w:id="661" w:author="Ray Wenderlich" w:date="2013-11-04T14:26:00Z">
        <w:r w:rsidDel="008C1B50">
          <w:delText>4</w:delText>
        </w:r>
      </w:del>
      <w:ins w:id="662" w:author="Ray Wenderlich" w:date="2013-11-04T14:26:00Z">
        <w:r w:rsidR="008C1B50">
          <w:t>three</w:t>
        </w:r>
      </w:ins>
      <w:r>
        <w:t xml:space="preserve"> o</w:t>
      </w:r>
      <w:bookmarkStart w:id="663" w:name="_GoBack"/>
      <w:bookmarkEnd w:id="663"/>
      <w:r>
        <w:t xml:space="preserve">lder lines that set the </w:t>
      </w:r>
      <w:r w:rsidRPr="00CA46CC">
        <w:rPr>
          <w:rStyle w:val="codeinline"/>
          <w:rPrChange w:id="664" w:author="Ray Wenderlich" w:date="2013-10-16T09:53:00Z">
            <w:rPr/>
          </w:rPrChange>
        </w:rPr>
        <w:t>bg</w:t>
      </w:r>
      <w:r>
        <w:t>’s</w:t>
      </w:r>
      <w:ins w:id="665" w:author="Bradley C. Phillips" w:date="2013-10-15T22:08:00Z">
        <w:r w:rsidR="009D4612">
          <w:t xml:space="preserve"> </w:t>
        </w:r>
        <w:del w:id="666" w:author="Ray Wenderlich" w:date="2013-10-16T09:53:00Z">
          <w:r w:rsidR="009D4612" w:rsidDel="00CA46CC">
            <w:delText>[</w:delText>
          </w:r>
          <w:r w:rsidR="009D4612" w:rsidRPr="009D4612" w:rsidDel="00CA46CC">
            <w:rPr>
              <w:highlight w:val="yellow"/>
              <w:rPrChange w:id="667" w:author="Bradley C. Phillips" w:date="2013-10-15T22:08:00Z">
                <w:rPr/>
              </w:rPrChange>
            </w:rPr>
            <w:delText>TODO: background’s?</w:delText>
          </w:r>
          <w:r w:rsidR="009D4612" w:rsidDel="00CA46CC">
            <w:delText>]</w:delText>
          </w:r>
        </w:del>
      </w:ins>
      <w:del w:id="668" w:author="Ray Wenderlich" w:date="2013-10-16T09:53:00Z">
        <w:r w:rsidDel="00CA46CC">
          <w:delText xml:space="preserve"> </w:delText>
        </w:r>
      </w:del>
      <w:r w:rsidRPr="009D4612">
        <w:rPr>
          <w:rStyle w:val="codeinline"/>
          <w:rPrChange w:id="669" w:author="Bradley C. Phillips" w:date="2013-10-15T22:07:00Z">
            <w:rPr/>
          </w:rPrChange>
        </w:rPr>
        <w:t>position</w:t>
      </w:r>
      <w:r>
        <w:t>,</w:t>
      </w:r>
      <w:ins w:id="670" w:author="Ray Wenderlich" w:date="2013-11-04T14:26:00Z">
        <w:r w:rsidR="008C1B50">
          <w:t xml:space="preserve"> and</w:t>
        </w:r>
      </w:ins>
      <w:r>
        <w:t xml:space="preserve"> </w:t>
      </w:r>
      <w:r w:rsidRPr="009D4612">
        <w:rPr>
          <w:rStyle w:val="codeinline"/>
          <w:rPrChange w:id="671" w:author="Bradley C. Phillips" w:date="2013-10-15T22:07:00Z">
            <w:rPr/>
          </w:rPrChange>
        </w:rPr>
        <w:t>name</w:t>
      </w:r>
      <w:del w:id="672" w:author="Bradley C. Phillips" w:date="2013-10-15T22:07:00Z">
        <w:r w:rsidRPr="009D4612" w:rsidDel="009D4612">
          <w:rPr>
            <w:rStyle w:val="codeinline"/>
            <w:rPrChange w:id="673" w:author="Bradley C. Phillips" w:date="2013-10-15T22:07:00Z">
              <w:rPr/>
            </w:rPrChange>
          </w:rPr>
          <w:delText>,</w:delText>
        </w:r>
      </w:del>
      <w:r>
        <w:t xml:space="preserve"> </w:t>
      </w:r>
      <w:ins w:id="674" w:author="Bradley C. Phillips" w:date="2013-10-15T22:06:00Z">
        <w:del w:id="675" w:author="Ray Wenderlich" w:date="2013-11-04T14:26:00Z">
          <w:r w:rsidR="009D4612" w:rsidDel="008C1B50">
            <w:delText xml:space="preserve">and </w:delText>
          </w:r>
        </w:del>
      </w:ins>
      <w:del w:id="676" w:author="Ray Wenderlich" w:date="2013-11-04T14:26:00Z">
        <w:r w:rsidRPr="009D4612" w:rsidDel="008C1B50">
          <w:rPr>
            <w:rStyle w:val="codeinline"/>
            <w:rPrChange w:id="677" w:author="Bradley C. Phillips" w:date="2013-10-15T22:07:00Z">
              <w:rPr/>
            </w:rPrChange>
          </w:rPr>
          <w:delText>zPosition</w:delText>
        </w:r>
      </w:del>
      <w:del w:id="678" w:author="Bradley C. Phillips" w:date="2013-10-15T22:07:00Z">
        <w:r w:rsidDel="009D4612">
          <w:delText>,</w:delText>
        </w:r>
      </w:del>
      <w:r>
        <w:t xml:space="preserve"> and added it as a child of the </w:t>
      </w:r>
      <w:r w:rsidRPr="009D4612">
        <w:rPr>
          <w:rStyle w:val="codeinline"/>
          <w:rPrChange w:id="679" w:author="Bradley C. Phillips" w:date="2013-10-15T22:07:00Z">
            <w:rPr/>
          </w:rPrChange>
        </w:rPr>
        <w:t>bgLayer</w:t>
      </w:r>
      <w:ins w:id="680" w:author="Ray Wenderlich" w:date="2013-11-04T14:26:00Z">
        <w:r w:rsidR="00B22816">
          <w:rPr>
            <w:rStyle w:val="codeinline"/>
          </w:rPr>
          <w:t xml:space="preserve"> </w:t>
        </w:r>
        <w:r w:rsidR="008C1B50">
          <w:t xml:space="preserve">(leave the line that sets the </w:t>
        </w:r>
        <w:r w:rsidR="008C1B50" w:rsidRPr="00730686">
          <w:rPr>
            <w:rStyle w:val="codeinline"/>
          </w:rPr>
          <w:t>zPosition</w:t>
        </w:r>
        <w:r w:rsidR="008C1B50">
          <w:rPr>
            <w:rStyle w:val="codeinline"/>
          </w:rPr>
          <w:t>)</w:t>
        </w:r>
      </w:ins>
      <w:r>
        <w:t>.</w:t>
      </w:r>
    </w:p>
    <w:p w14:paraId="6E1C9E3B" w14:textId="47532A0E" w:rsidR="00864793" w:rsidRDefault="00864793" w:rsidP="00864793">
      <w:r>
        <w:t xml:space="preserve">Build and run, and you should have a version of the game that has faster </w:t>
      </w:r>
      <w:r w:rsidRPr="00864793">
        <w:rPr>
          <w:rStyle w:val="codeinline"/>
        </w:rPr>
        <w:t>SKEffectNode</w:t>
      </w:r>
      <w:r>
        <w:t xml:space="preserve"> performance!</w:t>
      </w:r>
      <w:r w:rsidR="00DA47EB">
        <w:t xml:space="preserve"> For an even greater challenge, try to find proof of the impr</w:t>
      </w:r>
      <w:r w:rsidR="00B63C7E">
        <w:t>ovement before and after using I</w:t>
      </w:r>
      <w:r w:rsidR="00DA47EB">
        <w:t>nstruments.</w:t>
      </w:r>
    </w:p>
    <w:p w14:paraId="6C71FD7B" w14:textId="1332A7EC" w:rsidR="008E37A1" w:rsidRDefault="00731015" w:rsidP="00731015">
      <w:pPr>
        <w:pStyle w:val="Heading3"/>
      </w:pPr>
      <w:r>
        <w:t>Challenge 2: Laser object pooling</w:t>
      </w:r>
    </w:p>
    <w:p w14:paraId="30A01549" w14:textId="74409577" w:rsidR="00731015" w:rsidRDefault="00731015" w:rsidP="00194060">
      <w:r>
        <w:t>The object</w:t>
      </w:r>
      <w:ins w:id="681" w:author="Bradley C. Phillips" w:date="2013-10-15T22:08:00Z">
        <w:r w:rsidR="00604F86">
          <w:t>s</w:t>
        </w:r>
      </w:ins>
      <w:r>
        <w:t xml:space="preserve"> that you create most frequently in Bullet Storm </w:t>
      </w:r>
      <w:ins w:id="682" w:author="Bradley C. Phillips" w:date="2013-10-15T22:08:00Z">
        <w:r w:rsidR="00604F86">
          <w:t>are</w:t>
        </w:r>
      </w:ins>
      <w:del w:id="683" w:author="Bradley C. Phillips" w:date="2013-10-15T22:08:00Z">
        <w:r w:rsidDel="00604F86">
          <w:delText>is</w:delText>
        </w:r>
      </w:del>
      <w:r>
        <w:t xml:space="preserve"> lasers</w:t>
      </w:r>
      <w:ins w:id="684" w:author="Bradley C. Phillips" w:date="2013-10-15T22:08:00Z">
        <w:r w:rsidR="00604F86">
          <w:t>,</w:t>
        </w:r>
      </w:ins>
      <w:del w:id="685" w:author="Bradley C. Phillips" w:date="2013-10-15T22:08:00Z">
        <w:r w:rsidDel="00604F86">
          <w:delText xml:space="preserve"> –</w:delText>
        </w:r>
      </w:del>
      <w:r>
        <w:t xml:space="preserve"> so your challenge is to pre-allocate and reuse a bunch of laser sprites instead of continuously allocating them.</w:t>
      </w:r>
    </w:p>
    <w:p w14:paraId="2A8873D8" w14:textId="7BE819FC" w:rsidR="00731015" w:rsidRDefault="00CA2D46" w:rsidP="00194060">
      <w:r>
        <w:t>Here are a few hints on how to accomplish this:</w:t>
      </w:r>
    </w:p>
    <w:p w14:paraId="127A6101" w14:textId="32A16E14" w:rsidR="00CA2D46" w:rsidRDefault="00D3214C" w:rsidP="00472EC2">
      <w:pPr>
        <w:pStyle w:val="textbullets"/>
      </w:pPr>
      <w:r>
        <w:t xml:space="preserve">In </w:t>
      </w:r>
      <w:r w:rsidRPr="00D3214C">
        <w:rPr>
          <w:b/>
        </w:rPr>
        <w:t>MyScene.m</w:t>
      </w:r>
      <w:r>
        <w:t xml:space="preserve">, create a new function called </w:t>
      </w:r>
      <w:r w:rsidRPr="00D3214C">
        <w:rPr>
          <w:rStyle w:val="codeinline"/>
        </w:rPr>
        <w:t>spawnPlayerLasers</w:t>
      </w:r>
      <w:r>
        <w:t xml:space="preserve">. It should fill the premade </w:t>
      </w:r>
      <w:r w:rsidRPr="00D3214C">
        <w:rPr>
          <w:rStyle w:val="codeinline"/>
        </w:rPr>
        <w:t>_playerLasers</w:t>
      </w:r>
      <w:r>
        <w:t xml:space="preserve"> array with 100 </w:t>
      </w:r>
      <w:ins w:id="686" w:author="Bradley C. Phillips" w:date="2013-10-15T22:09:00Z">
        <w:r w:rsidR="00604F86">
          <w:t>l</w:t>
        </w:r>
      </w:ins>
      <w:del w:id="687" w:author="Bradley C. Phillips" w:date="2013-10-15T22:09:00Z">
        <w:r w:rsidDel="00604F86">
          <w:delText>L</w:delText>
        </w:r>
      </w:del>
      <w:r>
        <w:t xml:space="preserve">aser objects. </w:t>
      </w:r>
      <w:ins w:id="688" w:author="Bradley C. Phillips" w:date="2013-10-15T22:09:00Z">
        <w:r w:rsidR="00604F86">
          <w:t>Then the function should set e</w:t>
        </w:r>
      </w:ins>
      <w:del w:id="689" w:author="Bradley C. Phillips" w:date="2013-10-15T22:09:00Z">
        <w:r w:rsidDel="00604F86">
          <w:delText>E</w:delText>
        </w:r>
      </w:del>
      <w:r>
        <w:t xml:space="preserve">ach laser object </w:t>
      </w:r>
      <w:del w:id="690" w:author="Bradley C. Phillips" w:date="2013-10-15T22:09:00Z">
        <w:r w:rsidDel="00604F86">
          <w:delText xml:space="preserve">should be set </w:delText>
        </w:r>
      </w:del>
      <w:r>
        <w:t xml:space="preserve">to </w:t>
      </w:r>
      <w:r w:rsidRPr="00D3214C">
        <w:rPr>
          <w:rStyle w:val="codeinline"/>
        </w:rPr>
        <w:t>hidden</w:t>
      </w:r>
      <w:ins w:id="691" w:author="Bradley C. Phillips" w:date="2013-10-15T22:10:00Z">
        <w:r w:rsidR="00604F86">
          <w:t xml:space="preserve"> and add it </w:t>
        </w:r>
      </w:ins>
      <w:del w:id="692" w:author="Bradley C. Phillips" w:date="2013-10-15T22:10:00Z">
        <w:r w:rsidDel="00604F86">
          <w:delText xml:space="preserve">, and should be added </w:delText>
        </w:r>
      </w:del>
      <w:r>
        <w:t xml:space="preserve">to the </w:t>
      </w:r>
      <w:r w:rsidRPr="00D3214C">
        <w:rPr>
          <w:rStyle w:val="codeinline"/>
        </w:rPr>
        <w:t>_fgLayer</w:t>
      </w:r>
      <w:r>
        <w:t>.</w:t>
      </w:r>
    </w:p>
    <w:p w14:paraId="4DBDC67C" w14:textId="797E7435" w:rsidR="00DA47EB" w:rsidRDefault="00DA47EB" w:rsidP="00472EC2">
      <w:pPr>
        <w:pStyle w:val="textbullets"/>
      </w:pPr>
      <w:r>
        <w:t xml:space="preserve">Call </w:t>
      </w:r>
      <w:r w:rsidRPr="00DA47EB">
        <w:rPr>
          <w:rStyle w:val="codeinline"/>
        </w:rPr>
        <w:t>spawnPlayerLasers</w:t>
      </w:r>
      <w:r>
        <w:t xml:space="preserve"> in </w:t>
      </w:r>
      <w:r w:rsidRPr="00DA47EB">
        <w:rPr>
          <w:rStyle w:val="codeinline"/>
        </w:rPr>
        <w:t>initWithSize:</w:t>
      </w:r>
      <w:r>
        <w:t>.</w:t>
      </w:r>
    </w:p>
    <w:p w14:paraId="6B9019D1" w14:textId="7F70FE15" w:rsidR="00D3214C" w:rsidRDefault="00D3214C" w:rsidP="00472EC2">
      <w:pPr>
        <w:pStyle w:val="textbullets"/>
      </w:pPr>
      <w:r>
        <w:t xml:space="preserve">At the beginning of </w:t>
      </w:r>
      <w:r w:rsidRPr="00D3214C">
        <w:rPr>
          <w:rStyle w:val="codeinline"/>
        </w:rPr>
        <w:t>spawnPlayerLaser</w:t>
      </w:r>
      <w:r>
        <w:t xml:space="preserve">, instead of creating a new laser each time, loop through the </w:t>
      </w:r>
      <w:r w:rsidRPr="00D3214C">
        <w:rPr>
          <w:rStyle w:val="codeinline"/>
        </w:rPr>
        <w:t>_playerLasers</w:t>
      </w:r>
      <w:r>
        <w:t xml:space="preserve"> array. If you find </w:t>
      </w:r>
      <w:ins w:id="693" w:author="Bradley C. Phillips" w:date="2013-10-15T22:10:00Z">
        <w:r w:rsidR="007B4626">
          <w:t>a laser</w:t>
        </w:r>
      </w:ins>
      <w:del w:id="694" w:author="Bradley C. Phillips" w:date="2013-10-15T22:10:00Z">
        <w:r w:rsidDel="007B4626">
          <w:delText>one</w:delText>
        </w:r>
      </w:del>
      <w:r>
        <w:t xml:space="preserve"> that isn’t hidden, continue using that laser and set </w:t>
      </w:r>
      <w:r w:rsidRPr="00D3214C">
        <w:rPr>
          <w:rStyle w:val="codeinline"/>
        </w:rPr>
        <w:t>hidden</w:t>
      </w:r>
      <w:r>
        <w:t xml:space="preserve"> to </w:t>
      </w:r>
      <w:r w:rsidRPr="00B7580A">
        <w:rPr>
          <w:rStyle w:val="codeinline"/>
          <w:rPrChange w:id="695" w:author="Bradley C. Phillips" w:date="2013-10-15T22:12:00Z">
            <w:rPr/>
          </w:rPrChange>
        </w:rPr>
        <w:t>NO</w:t>
      </w:r>
      <w:r>
        <w:t>. Also comment out the line in that method that ad</w:t>
      </w:r>
      <w:ins w:id="696" w:author="Bradley C. Phillips" w:date="2013-10-15T22:10:00Z">
        <w:r w:rsidR="007B4626">
          <w:t>d</w:t>
        </w:r>
      </w:ins>
      <w:r>
        <w:t xml:space="preserve">s the laser to the </w:t>
      </w:r>
      <w:r w:rsidRPr="00D3214C">
        <w:rPr>
          <w:rStyle w:val="codeinline"/>
        </w:rPr>
        <w:t>_fgLayer</w:t>
      </w:r>
      <w:r>
        <w:t xml:space="preserve">, since </w:t>
      </w:r>
      <w:ins w:id="697" w:author="Bradley C. Phillips" w:date="2013-10-15T22:11:00Z">
        <w:r w:rsidR="00B7580A">
          <w:t>the laser</w:t>
        </w:r>
      </w:ins>
      <w:del w:id="698" w:author="Bradley C. Phillips" w:date="2013-10-15T22:11:00Z">
        <w:r w:rsidDel="00B7580A">
          <w:delText>it</w:delText>
        </w:r>
      </w:del>
      <w:r>
        <w:t xml:space="preserve"> should be there already.</w:t>
      </w:r>
      <w:ins w:id="699" w:author="Christopher LaPollo" w:date="2013-10-14T16:07:00Z">
        <w:r w:rsidR="00A10706">
          <w:t xml:space="preserve"> </w:t>
        </w:r>
        <w:del w:id="700" w:author="Ray Wenderlich" w:date="2013-10-16T09:53:00Z">
          <w:r w:rsidR="00A10706" w:rsidDel="00CA46CC">
            <w:delText>[</w:delText>
          </w:r>
          <w:r w:rsidR="00A10706" w:rsidRPr="001476A4" w:rsidDel="00CA46CC">
            <w:rPr>
              <w:highlight w:val="yellow"/>
              <w:rPrChange w:id="701" w:author="Christopher LaPollo" w:date="2013-10-14T16:15:00Z">
                <w:rPr/>
              </w:rPrChange>
            </w:rPr>
            <w:delText>TODO: If I were writing this, I’d probably also maintain an index and start there</w:delText>
          </w:r>
        </w:del>
      </w:ins>
      <w:ins w:id="702" w:author="Christopher LaPollo" w:date="2013-10-14T16:13:00Z">
        <w:del w:id="703" w:author="Ray Wenderlich" w:date="2013-10-16T09:53:00Z">
          <w:r w:rsidR="001476A4" w:rsidRPr="001476A4" w:rsidDel="00CA46CC">
            <w:rPr>
              <w:highlight w:val="yellow"/>
              <w:rPrChange w:id="704" w:author="Christopher LaPollo" w:date="2013-10-14T16:15:00Z">
                <w:rPr/>
              </w:rPrChange>
            </w:rPr>
            <w:delText xml:space="preserve"> instead of always starting at 0. Of course, </w:delText>
          </w:r>
        </w:del>
      </w:ins>
      <w:ins w:id="705" w:author="Christopher LaPollo" w:date="2013-10-14T16:14:00Z">
        <w:del w:id="706" w:author="Ray Wenderlich" w:date="2013-10-16T09:53:00Z">
          <w:r w:rsidR="001476A4" w:rsidRPr="001476A4" w:rsidDel="00CA46CC">
            <w:rPr>
              <w:highlight w:val="yellow"/>
              <w:rPrChange w:id="707" w:author="Christopher LaPollo" w:date="2013-10-14T16:15:00Z">
                <w:rPr/>
              </w:rPrChange>
            </w:rPr>
            <w:delText>you’d have to loop back to zero when you reached the end</w:delText>
          </w:r>
        </w:del>
      </w:ins>
      <w:ins w:id="708" w:author="Christopher LaPollo" w:date="2013-10-14T16:13:00Z">
        <w:del w:id="709" w:author="Ray Wenderlich" w:date="2013-10-16T09:53:00Z">
          <w:r w:rsidR="001476A4" w:rsidRPr="001476A4" w:rsidDel="00CA46CC">
            <w:rPr>
              <w:highlight w:val="yellow"/>
              <w:rPrChange w:id="710" w:author="Christopher LaPollo" w:date="2013-10-14T16:15:00Z">
                <w:rPr/>
              </w:rPrChange>
            </w:rPr>
            <w:delText xml:space="preserve">. But that might be one of those premature optimizations that ends up not being faster </w:delText>
          </w:r>
        </w:del>
      </w:ins>
      <w:ins w:id="711" w:author="Christopher LaPollo" w:date="2013-10-14T16:15:00Z">
        <w:del w:id="712" w:author="Ray Wenderlich" w:date="2013-10-16T09:53:00Z">
          <w:r w:rsidR="001476A4" w:rsidDel="00CA46CC">
            <w:rPr>
              <w:highlight w:val="yellow"/>
            </w:rPr>
            <w:delText>than just looping from 0, so I’m not changing this. So I guess I’m just saying hi</w:delText>
          </w:r>
        </w:del>
      </w:ins>
      <w:ins w:id="713" w:author="Christopher LaPollo" w:date="2013-10-14T16:14:00Z">
        <w:del w:id="714" w:author="Ray Wenderlich" w:date="2013-10-16T09:53:00Z">
          <w:r w:rsidR="001476A4" w:rsidRPr="001476A4" w:rsidDel="00CA46CC">
            <w:rPr>
              <w:highlight w:val="yellow"/>
              <w:rPrChange w:id="715" w:author="Christopher LaPollo" w:date="2013-10-14T16:15:00Z">
                <w:rPr/>
              </w:rPrChange>
            </w:rPr>
            <w:delText>.</w:delText>
          </w:r>
        </w:del>
      </w:ins>
      <w:ins w:id="716" w:author="Christopher LaPollo" w:date="2013-10-14T16:07:00Z">
        <w:del w:id="717" w:author="Ray Wenderlich" w:date="2013-10-16T09:53:00Z">
          <w:r w:rsidR="00A10706" w:rsidDel="00CA46CC">
            <w:delText>]</w:delText>
          </w:r>
        </w:del>
      </w:ins>
    </w:p>
    <w:p w14:paraId="1B1FEE79" w14:textId="640FDF46" w:rsidR="00D3214C" w:rsidRDefault="00D3214C" w:rsidP="00472EC2">
      <w:pPr>
        <w:pStyle w:val="textbullets"/>
      </w:pPr>
      <w:r>
        <w:t xml:space="preserve">In </w:t>
      </w:r>
      <w:r w:rsidRPr="00D3214C">
        <w:rPr>
          <w:b/>
        </w:rPr>
        <w:t>Laser.m’s</w:t>
      </w:r>
      <w:r>
        <w:t xml:space="preserve"> </w:t>
      </w:r>
      <w:r w:rsidRPr="00D3214C">
        <w:rPr>
          <w:rStyle w:val="codeinline"/>
        </w:rPr>
        <w:t>cleanup</w:t>
      </w:r>
      <w:r>
        <w:t xml:space="preserve"> method, comment</w:t>
      </w:r>
      <w:ins w:id="718" w:author="Christopher LaPollo" w:date="2013-10-14T16:16:00Z">
        <w:r w:rsidR="001476A4">
          <w:t xml:space="preserve"> </w:t>
        </w:r>
      </w:ins>
      <w:r>
        <w:t xml:space="preserve">out the </w:t>
      </w:r>
      <w:r w:rsidRPr="00D3214C">
        <w:rPr>
          <w:rStyle w:val="codeinline"/>
        </w:rPr>
        <w:t>removeFromParent</w:t>
      </w:r>
      <w:r>
        <w:t xml:space="preserve"> line. Instead, set </w:t>
      </w:r>
      <w:r w:rsidRPr="00D3214C">
        <w:rPr>
          <w:rStyle w:val="codeinline"/>
        </w:rPr>
        <w:t>physicsBody</w:t>
      </w:r>
      <w:r>
        <w:t xml:space="preserve"> to </w:t>
      </w:r>
      <w:r w:rsidRPr="00B7580A">
        <w:rPr>
          <w:rStyle w:val="codeinline"/>
          <w:rPrChange w:id="719" w:author="Bradley C. Phillips" w:date="2013-10-15T22:12:00Z">
            <w:rPr/>
          </w:rPrChange>
        </w:rPr>
        <w:t>nil</w:t>
      </w:r>
      <w:r>
        <w:t xml:space="preserve"> and </w:t>
      </w:r>
      <w:r w:rsidRPr="00D3214C">
        <w:rPr>
          <w:rStyle w:val="codeinline"/>
        </w:rPr>
        <w:t>hidden</w:t>
      </w:r>
      <w:r>
        <w:t xml:space="preserve"> to </w:t>
      </w:r>
      <w:r w:rsidRPr="00B7580A">
        <w:rPr>
          <w:rStyle w:val="codeinline"/>
          <w:rPrChange w:id="720" w:author="Bradley C. Phillips" w:date="2013-10-15T22:12:00Z">
            <w:rPr/>
          </w:rPrChange>
        </w:rPr>
        <w:t>YES</w:t>
      </w:r>
      <w:r>
        <w:t>.</w:t>
      </w:r>
    </w:p>
    <w:p w14:paraId="3086DCDE" w14:textId="64ED7A7B" w:rsidR="00472EC2" w:rsidRDefault="00D3214C" w:rsidP="00D3214C">
      <w:pPr>
        <w:pStyle w:val="textbullets"/>
        <w:numPr>
          <w:ilvl w:val="0"/>
          <w:numId w:val="0"/>
        </w:numPr>
      </w:pPr>
      <w:r>
        <w:t xml:space="preserve">Build and run, and you </w:t>
      </w:r>
      <w:ins w:id="721" w:author="Bradley C. Phillips" w:date="2013-10-15T22:12:00Z">
        <w:r w:rsidR="00B7580A">
          <w:t xml:space="preserve">should </w:t>
        </w:r>
      </w:ins>
      <w:r>
        <w:t>now have an even faster version of the game with object pooling! For an even greater challenge, try to find proof of the impr</w:t>
      </w:r>
      <w:r w:rsidR="00B63C7E">
        <w:t>ovement before and after using I</w:t>
      </w:r>
      <w:r>
        <w:t>nstruments.</w:t>
      </w:r>
    </w:p>
    <w:p w14:paraId="4CA6DEF0" w14:textId="0580B221" w:rsidR="00D8019B" w:rsidRDefault="003A2292" w:rsidP="00D3214C">
      <w:pPr>
        <w:pStyle w:val="textbullets"/>
        <w:numPr>
          <w:ilvl w:val="0"/>
          <w:numId w:val="0"/>
        </w:numPr>
      </w:pPr>
      <w:r>
        <w:t xml:space="preserve">And that’s a wrap! Congratulations for making it </w:t>
      </w:r>
      <w:del w:id="722" w:author="Bradley C. Phillips" w:date="2013-10-15T22:13:00Z">
        <w:r w:rsidDel="00B7580A">
          <w:delText xml:space="preserve">all the way </w:delText>
        </w:r>
      </w:del>
      <w:r>
        <w:t xml:space="preserve">through to the end. Now it’s time to switch gears and get creative – it’s time to draw! </w:t>
      </w:r>
      <w:r>
        <w:sym w:font="Wingdings" w:char="F04A"/>
      </w:r>
    </w:p>
    <w:p w14:paraId="2F5D4D1B" w14:textId="77777777" w:rsidR="00D3214C" w:rsidRPr="00194060" w:rsidRDefault="00D3214C" w:rsidP="00B63C7E">
      <w:pPr>
        <w:pStyle w:val="textbullets"/>
        <w:numPr>
          <w:ilvl w:val="0"/>
          <w:numId w:val="0"/>
        </w:numPr>
        <w:jc w:val="right"/>
      </w:pPr>
    </w:p>
    <w:sectPr w:rsidR="00D3214C" w:rsidRPr="00194060" w:rsidSect="00396C5F">
      <w:headerReference w:type="even" r:id="rId21"/>
      <w:headerReference w:type="default" r:id="rId22"/>
      <w:footerReference w:type="even" r:id="rId23"/>
      <w:footerReference w:type="default" r:id="rId24"/>
      <w:footerReference w:type="first" r:id="rId25"/>
      <w:pgSz w:w="10800" w:h="13320"/>
      <w:pgMar w:top="1440" w:right="1440" w:bottom="108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A48E86" w14:textId="77777777" w:rsidR="00A10706" w:rsidRDefault="00A10706" w:rsidP="00F67D5B">
      <w:r>
        <w:separator/>
      </w:r>
    </w:p>
  </w:endnote>
  <w:endnote w:type="continuationSeparator" w:id="0">
    <w:p w14:paraId="0994D519" w14:textId="77777777" w:rsidR="00A10706" w:rsidRDefault="00A10706" w:rsidP="00F67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dobe Garamond Pro">
    <w:panose1 w:val="02020502060506020403"/>
    <w:charset w:val="00"/>
    <w:family w:val="auto"/>
    <w:pitch w:val="variable"/>
    <w:sig w:usb0="00000007" w:usb1="00000001" w:usb2="00000000" w:usb3="00000000" w:csb0="00000093" w:csb1="00000000"/>
  </w:font>
  <w:font w:name="Futura">
    <w:panose1 w:val="020B0602020204020303"/>
    <w:charset w:val="00"/>
    <w:family w:val="auto"/>
    <w:pitch w:val="variable"/>
    <w:sig w:usb0="80000067" w:usb1="00000000" w:usb2="00000000" w:usb3="00000000" w:csb0="000001FB" w:csb1="00000000"/>
  </w:font>
  <w:font w:name="ＭＳ ゴシック">
    <w:panose1 w:val="00000000000000000000"/>
    <w:charset w:val="80"/>
    <w:family w:val="moder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C487E9" w14:textId="77777777" w:rsidR="00A10706" w:rsidRPr="00276F9A" w:rsidRDefault="00A10706" w:rsidP="00CB7E75">
    <w:pPr>
      <w:ind w:right="360" w:firstLine="360"/>
      <w:rPr>
        <w:rStyle w:val="headerfooter"/>
      </w:rPr>
    </w:pPr>
    <w:r>
      <w:rPr>
        <w:rStyle w:val="headerfooter"/>
      </w:rPr>
      <w:tab/>
    </w:r>
    <w:r>
      <w:rPr>
        <w:rStyle w:val="headerfooter"/>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70385B" w14:textId="77777777" w:rsidR="00A10706" w:rsidRPr="00F57855" w:rsidRDefault="00A10706" w:rsidP="005D1344">
    <w:pPr>
      <w:ind w:right="360"/>
      <w:rPr>
        <w:rStyle w:val="headerfooter"/>
      </w:rPr>
    </w:pPr>
    <w:r w:rsidRPr="00F57855">
      <w:rPr>
        <w:rStyle w:val="headerfooter"/>
      </w:rPr>
      <w:tab/>
    </w:r>
    <w:r w:rsidRPr="00F57855">
      <w:rPr>
        <w:rStyle w:val="headerfooter"/>
      </w:rPr>
      <w:tab/>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CFD57" w14:textId="77777777" w:rsidR="00A10706" w:rsidRPr="00276F9A" w:rsidRDefault="00A10706" w:rsidP="005D1344">
    <w:pPr>
      <w:tabs>
        <w:tab w:val="clear" w:pos="8640"/>
        <w:tab w:val="right" w:pos="9540"/>
      </w:tabs>
      <w:ind w:right="360"/>
      <w:rPr>
        <w:rStyle w:val="headerfooter"/>
      </w:rPr>
    </w:pPr>
    <w:r w:rsidRPr="00276F9A">
      <w:rPr>
        <w:rStyle w:val="headerfooter"/>
      </w:rPr>
      <w:tab/>
    </w:r>
    <w:r w:rsidRPr="00276F9A">
      <w:rPr>
        <w:rStyle w:val="headerfooter"/>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620150" w14:textId="77777777" w:rsidR="00A10706" w:rsidRDefault="00A10706" w:rsidP="00F67D5B">
      <w:r>
        <w:separator/>
      </w:r>
    </w:p>
  </w:footnote>
  <w:footnote w:type="continuationSeparator" w:id="0">
    <w:p w14:paraId="35A3E4E4" w14:textId="77777777" w:rsidR="00A10706" w:rsidRDefault="00A10706" w:rsidP="00F67D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2864A" w14:textId="77777777" w:rsidR="00A10706" w:rsidRPr="00BB3FF9" w:rsidRDefault="00A10706" w:rsidP="00D51C27">
    <w:pPr>
      <w:pStyle w:val="Header"/>
      <w:framePr w:wrap="around" w:vAnchor="text" w:hAnchor="page" w:x="901" w:y="1"/>
      <w:rPr>
        <w:rStyle w:val="headerfooter"/>
      </w:rPr>
    </w:pPr>
    <w:r w:rsidRPr="00BB3FF9">
      <w:rPr>
        <w:rStyle w:val="headerfooter"/>
      </w:rPr>
      <w:fldChar w:fldCharType="begin"/>
    </w:r>
    <w:r w:rsidRPr="00BB3FF9">
      <w:rPr>
        <w:rStyle w:val="headerfooter"/>
      </w:rPr>
      <w:instrText xml:space="preserve">PAGE  </w:instrText>
    </w:r>
    <w:r w:rsidRPr="00BB3FF9">
      <w:rPr>
        <w:rStyle w:val="headerfooter"/>
      </w:rPr>
      <w:fldChar w:fldCharType="separate"/>
    </w:r>
    <w:r w:rsidR="008C1B50">
      <w:rPr>
        <w:rStyle w:val="headerfooter"/>
        <w:noProof/>
      </w:rPr>
      <w:t>16</w:t>
    </w:r>
    <w:r w:rsidRPr="00BB3FF9">
      <w:rPr>
        <w:rStyle w:val="headerfooter"/>
      </w:rPr>
      <w:fldChar w:fldCharType="end"/>
    </w:r>
  </w:p>
  <w:p w14:paraId="3416A3D1" w14:textId="77777777" w:rsidR="00A10706" w:rsidRPr="00BB3FF9" w:rsidRDefault="00A10706" w:rsidP="00BB3FF9">
    <w:pPr>
      <w:ind w:right="360"/>
      <w:rPr>
        <w:rStyle w:val="headerfooteritalic"/>
      </w:rPr>
    </w:pPr>
    <w:r w:rsidRPr="00BB3FF9">
      <w:rPr>
        <w:rStyle w:val="headerfooteritalic"/>
      </w:rPr>
      <w:t>iOS 6 by Tutorials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80E1B1" w14:textId="77777777" w:rsidR="00A10706" w:rsidRPr="00BB3FF9" w:rsidRDefault="00A10706" w:rsidP="00D51C27">
    <w:pPr>
      <w:pStyle w:val="Header"/>
      <w:framePr w:wrap="around" w:vAnchor="text" w:hAnchor="page" w:x="9721" w:y="1"/>
      <w:rPr>
        <w:rStyle w:val="headerfooter"/>
      </w:rPr>
    </w:pPr>
    <w:r w:rsidRPr="00BB3FF9">
      <w:rPr>
        <w:rStyle w:val="headerfooter"/>
      </w:rPr>
      <w:fldChar w:fldCharType="begin"/>
    </w:r>
    <w:r w:rsidRPr="00BB3FF9">
      <w:rPr>
        <w:rStyle w:val="headerfooter"/>
      </w:rPr>
      <w:instrText xml:space="preserve">PAGE  </w:instrText>
    </w:r>
    <w:r w:rsidRPr="00BB3FF9">
      <w:rPr>
        <w:rStyle w:val="headerfooter"/>
      </w:rPr>
      <w:fldChar w:fldCharType="separate"/>
    </w:r>
    <w:r w:rsidR="00B22816">
      <w:rPr>
        <w:rStyle w:val="headerfooter"/>
        <w:noProof/>
      </w:rPr>
      <w:t>15</w:t>
    </w:r>
    <w:r w:rsidRPr="00BB3FF9">
      <w:rPr>
        <w:rStyle w:val="headerfooter"/>
      </w:rPr>
      <w:fldChar w:fldCharType="end"/>
    </w:r>
  </w:p>
  <w:p w14:paraId="655F2B00" w14:textId="77777777" w:rsidR="00A10706" w:rsidRPr="005F1715" w:rsidRDefault="00A10706" w:rsidP="00D51C27">
    <w:pPr>
      <w:pStyle w:val="Header"/>
      <w:tabs>
        <w:tab w:val="clear" w:pos="8010"/>
        <w:tab w:val="right" w:pos="7920"/>
      </w:tabs>
      <w:jc w:val="right"/>
      <w:rPr>
        <w:rStyle w:val="headerfooter"/>
      </w:rPr>
    </w:pPr>
    <w:r w:rsidRPr="005F1715">
      <w:rPr>
        <w:rStyle w:val="headerfooter"/>
      </w:rPr>
      <w:tab/>
    </w:r>
    <w:r w:rsidRPr="00B32F3A">
      <w:rPr>
        <w:rStyle w:val="headerfooteritalic"/>
      </w:rPr>
      <w:t xml:space="preserve">Chapter </w:t>
    </w:r>
    <w:r>
      <w:rPr>
        <w:rStyle w:val="headerfooteritalic"/>
      </w:rPr>
      <w:t>#</w:t>
    </w:r>
    <w:r w:rsidRPr="00B32F3A">
      <w:rPr>
        <w:rStyle w:val="headerfooteritalic"/>
      </w:rPr>
      <w:t>:</w:t>
    </w:r>
    <w:r>
      <w:rPr>
        <w:rStyle w:val="headerfooter"/>
      </w:rPr>
      <w:t xml:space="preserve"> </w:t>
    </w:r>
    <w:r>
      <w:rPr>
        <w:rStyle w:val="headerfooteritalic"/>
      </w:rPr>
      <w:t>Chapter Title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46CBD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728A71DA"/>
    <w:lvl w:ilvl="0">
      <w:start w:val="1"/>
      <w:numFmt w:val="bullet"/>
      <w:lvlText w:val=""/>
      <w:lvlJc w:val="left"/>
      <w:pPr>
        <w:tabs>
          <w:tab w:val="num" w:pos="360"/>
        </w:tabs>
        <w:ind w:left="360" w:hanging="360"/>
      </w:pPr>
      <w:rPr>
        <w:rFonts w:ascii="Symbol" w:hAnsi="Symbol" w:hint="default"/>
      </w:rPr>
    </w:lvl>
  </w:abstractNum>
  <w:abstractNum w:abstractNumId="2">
    <w:nsid w:val="0018545D"/>
    <w:multiLevelType w:val="multilevel"/>
    <w:tmpl w:val="8C74A156"/>
    <w:styleLink w:val="Numberedlist"/>
    <w:lvl w:ilvl="0">
      <w:start w:val="1"/>
      <w:numFmt w:val="none"/>
      <w:lvlText w:val=""/>
      <w:lvlJc w:val="left"/>
      <w:pPr>
        <w:ind w:left="360" w:hanging="360"/>
      </w:pPr>
      <w:rPr>
        <w:rFonts w:hint="default"/>
      </w:rPr>
    </w:lvl>
    <w:lvl w:ilvl="1">
      <w:start w:val="1"/>
      <w:numFmt w:val="decimal"/>
      <w:lvlText w:val="%2."/>
      <w:lvlJc w:val="left"/>
      <w:pPr>
        <w:ind w:left="936" w:hanging="57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2BF0F86"/>
    <w:multiLevelType w:val="hybridMultilevel"/>
    <w:tmpl w:val="5D587DA0"/>
    <w:lvl w:ilvl="0" w:tplc="DCDEC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DF50CE"/>
    <w:multiLevelType w:val="hybridMultilevel"/>
    <w:tmpl w:val="1F5EDD4A"/>
    <w:lvl w:ilvl="0" w:tplc="DCDEC0F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22762"/>
    <w:multiLevelType w:val="hybridMultilevel"/>
    <w:tmpl w:val="0C72AE0A"/>
    <w:lvl w:ilvl="0" w:tplc="DCDEC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1F4EA1"/>
    <w:multiLevelType w:val="multilevel"/>
    <w:tmpl w:val="43FC97C2"/>
    <w:styleLink w:val="NewList"/>
    <w:lvl w:ilvl="0">
      <w:start w:val="1"/>
      <w:numFmt w:val="none"/>
      <w:suff w:val="nothing"/>
      <w:lvlText w:val="%1"/>
      <w:lvlJc w:val="left"/>
      <w:pPr>
        <w:ind w:left="288" w:firstLine="0"/>
      </w:pPr>
      <w:rPr>
        <w:rFonts w:hint="default"/>
      </w:rPr>
    </w:lvl>
    <w:lvl w:ilvl="1">
      <w:start w:val="1"/>
      <w:numFmt w:val="decimal"/>
      <w:suff w:val="nothing"/>
      <w:lvlText w:val="%2. "/>
      <w:lvlJc w:val="left"/>
      <w:pPr>
        <w:ind w:left="288" w:hanging="288"/>
      </w:pPr>
      <w:rPr>
        <w:rFonts w:hint="default"/>
      </w:rPr>
    </w:lvl>
    <w:lvl w:ilvl="2">
      <w:start w:val="1"/>
      <w:numFmt w:val="lowerRoman"/>
      <w:lvlText w:val="%3)"/>
      <w:lvlJc w:val="left"/>
      <w:pPr>
        <w:ind w:left="1944" w:hanging="360"/>
      </w:pPr>
      <w:rPr>
        <w:rFonts w:hint="default"/>
      </w:rPr>
    </w:lvl>
    <w:lvl w:ilvl="3">
      <w:start w:val="1"/>
      <w:numFmt w:val="decimal"/>
      <w:lvlText w:val="(%4)"/>
      <w:lvlJc w:val="left"/>
      <w:pPr>
        <w:ind w:left="2304" w:hanging="360"/>
      </w:pPr>
      <w:rPr>
        <w:rFonts w:hint="default"/>
      </w:rPr>
    </w:lvl>
    <w:lvl w:ilvl="4">
      <w:start w:val="1"/>
      <w:numFmt w:val="lowerLetter"/>
      <w:lvlText w:val="(%5)"/>
      <w:lvlJc w:val="left"/>
      <w:pPr>
        <w:ind w:left="2664" w:hanging="360"/>
      </w:pPr>
      <w:rPr>
        <w:rFonts w:hint="default"/>
      </w:rPr>
    </w:lvl>
    <w:lvl w:ilvl="5">
      <w:start w:val="1"/>
      <w:numFmt w:val="lowerRoman"/>
      <w:lvlText w:val="(%6)"/>
      <w:lvlJc w:val="left"/>
      <w:pPr>
        <w:ind w:left="3024" w:hanging="360"/>
      </w:pPr>
      <w:rPr>
        <w:rFonts w:hint="default"/>
      </w:rPr>
    </w:lvl>
    <w:lvl w:ilvl="6">
      <w:start w:val="1"/>
      <w:numFmt w:val="decimal"/>
      <w:lvlText w:val="%7."/>
      <w:lvlJc w:val="left"/>
      <w:pPr>
        <w:ind w:left="3384" w:hanging="360"/>
      </w:pPr>
      <w:rPr>
        <w:rFonts w:hint="default"/>
      </w:rPr>
    </w:lvl>
    <w:lvl w:ilvl="7">
      <w:start w:val="1"/>
      <w:numFmt w:val="lowerLetter"/>
      <w:lvlText w:val="%8."/>
      <w:lvlJc w:val="left"/>
      <w:pPr>
        <w:ind w:left="3744" w:hanging="360"/>
      </w:pPr>
      <w:rPr>
        <w:rFonts w:hint="default"/>
      </w:rPr>
    </w:lvl>
    <w:lvl w:ilvl="8">
      <w:start w:val="1"/>
      <w:numFmt w:val="lowerRoman"/>
      <w:lvlText w:val="%9."/>
      <w:lvlJc w:val="left"/>
      <w:pPr>
        <w:ind w:left="4104" w:hanging="360"/>
      </w:pPr>
      <w:rPr>
        <w:rFonts w:hint="default"/>
      </w:rPr>
    </w:lvl>
  </w:abstractNum>
  <w:abstractNum w:abstractNumId="7">
    <w:nsid w:val="0F305858"/>
    <w:multiLevelType w:val="multilevel"/>
    <w:tmpl w:val="1F5EDD4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FA40EBC"/>
    <w:multiLevelType w:val="hybridMultilevel"/>
    <w:tmpl w:val="799E2E4A"/>
    <w:lvl w:ilvl="0" w:tplc="496E83AA">
      <w:start w:val="1"/>
      <w:numFmt w:val="bullet"/>
      <w:pStyle w:val="textbullets"/>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7C57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30AD16C0"/>
    <w:multiLevelType w:val="hybridMultilevel"/>
    <w:tmpl w:val="F0B4E028"/>
    <w:lvl w:ilvl="0" w:tplc="DCDEC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B44C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9A773F6"/>
    <w:multiLevelType w:val="multilevel"/>
    <w:tmpl w:val="1F5EDD4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40071E3F"/>
    <w:multiLevelType w:val="multilevel"/>
    <w:tmpl w:val="1F5EDD4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41BA2C66"/>
    <w:multiLevelType w:val="multilevel"/>
    <w:tmpl w:val="FC248B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443D1C23"/>
    <w:multiLevelType w:val="multilevel"/>
    <w:tmpl w:val="1F5EDD4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51673213"/>
    <w:multiLevelType w:val="multilevel"/>
    <w:tmpl w:val="ECDAF348"/>
    <w:styleLink w:val="NumberedList0"/>
    <w:lvl w:ilvl="0">
      <w:start w:val="1"/>
      <w:numFmt w:val="none"/>
      <w:suff w:val="nothing"/>
      <w:lvlText w:val=""/>
      <w:lvlJc w:val="left"/>
      <w:pPr>
        <w:ind w:left="1440" w:hanging="360"/>
      </w:pPr>
      <w:rPr>
        <w:rFonts w:hint="default"/>
      </w:rPr>
    </w:lvl>
    <w:lvl w:ilvl="1">
      <w:start w:val="1"/>
      <w:numFmt w:val="decimal"/>
      <w:suff w:val="space"/>
      <w:lvlText w:val="%2."/>
      <w:lvlJc w:val="left"/>
      <w:pPr>
        <w:ind w:left="1800" w:hanging="360"/>
      </w:pPr>
      <w:rPr>
        <w:rFonts w:hint="default"/>
      </w:rPr>
    </w:lvl>
    <w:lvl w:ilvl="2">
      <w:start w:val="1"/>
      <w:numFmt w:val="lowerLetter"/>
      <w:suff w:val="space"/>
      <w:lvlText w:val="%3."/>
      <w:lvlJc w:val="left"/>
      <w:pPr>
        <w:ind w:left="216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7">
    <w:nsid w:val="5C183F83"/>
    <w:multiLevelType w:val="multilevel"/>
    <w:tmpl w:val="1F5EDD4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5F3074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68134C8"/>
    <w:multiLevelType w:val="multilevel"/>
    <w:tmpl w:val="C1EC0704"/>
    <w:lvl w:ilvl="0">
      <w:start w:val="1"/>
      <w:numFmt w:val="none"/>
      <w:pStyle w:val="BeforeList"/>
      <w:suff w:val="nothing"/>
      <w:lvlText w:val="%1"/>
      <w:lvlJc w:val="left"/>
      <w:pPr>
        <w:ind w:left="288" w:firstLine="0"/>
      </w:pPr>
      <w:rPr>
        <w:rFonts w:hint="default"/>
      </w:rPr>
    </w:lvl>
    <w:lvl w:ilvl="1">
      <w:start w:val="1"/>
      <w:numFmt w:val="decimal"/>
      <w:pStyle w:val="ListLevel1"/>
      <w:suff w:val="nothing"/>
      <w:lvlText w:val="%2. "/>
      <w:lvlJc w:val="left"/>
      <w:pPr>
        <w:ind w:left="288" w:hanging="288"/>
      </w:pPr>
      <w:rPr>
        <w:rFonts w:hint="default"/>
      </w:rPr>
    </w:lvl>
    <w:lvl w:ilvl="2">
      <w:start w:val="1"/>
      <w:numFmt w:val="lowerLetter"/>
      <w:pStyle w:val="ListLevel2"/>
      <w:lvlText w:val="%3."/>
      <w:lvlJc w:val="left"/>
      <w:pPr>
        <w:ind w:left="720" w:hanging="288"/>
      </w:pPr>
      <w:rPr>
        <w:rFonts w:hint="default"/>
      </w:rPr>
    </w:lvl>
    <w:lvl w:ilvl="3">
      <w:start w:val="1"/>
      <w:numFmt w:val="decimal"/>
      <w:lvlText w:val="(%4)"/>
      <w:lvlJc w:val="left"/>
      <w:pPr>
        <w:ind w:left="2304" w:hanging="360"/>
      </w:pPr>
      <w:rPr>
        <w:rFonts w:hint="default"/>
      </w:rPr>
    </w:lvl>
    <w:lvl w:ilvl="4">
      <w:start w:val="1"/>
      <w:numFmt w:val="lowerLetter"/>
      <w:lvlText w:val="(%5)"/>
      <w:lvlJc w:val="left"/>
      <w:pPr>
        <w:ind w:left="2664" w:hanging="360"/>
      </w:pPr>
      <w:rPr>
        <w:rFonts w:hint="default"/>
      </w:rPr>
    </w:lvl>
    <w:lvl w:ilvl="5">
      <w:start w:val="1"/>
      <w:numFmt w:val="lowerRoman"/>
      <w:lvlText w:val="(%6)"/>
      <w:lvlJc w:val="left"/>
      <w:pPr>
        <w:ind w:left="3024" w:hanging="360"/>
      </w:pPr>
      <w:rPr>
        <w:rFonts w:hint="default"/>
      </w:rPr>
    </w:lvl>
    <w:lvl w:ilvl="6">
      <w:start w:val="1"/>
      <w:numFmt w:val="decimal"/>
      <w:lvlText w:val="%7."/>
      <w:lvlJc w:val="left"/>
      <w:pPr>
        <w:ind w:left="3384" w:hanging="360"/>
      </w:pPr>
      <w:rPr>
        <w:rFonts w:hint="default"/>
      </w:rPr>
    </w:lvl>
    <w:lvl w:ilvl="7">
      <w:start w:val="1"/>
      <w:numFmt w:val="lowerLetter"/>
      <w:lvlText w:val="%8."/>
      <w:lvlJc w:val="left"/>
      <w:pPr>
        <w:ind w:left="3744" w:hanging="360"/>
      </w:pPr>
      <w:rPr>
        <w:rFonts w:hint="default"/>
      </w:rPr>
    </w:lvl>
    <w:lvl w:ilvl="8">
      <w:start w:val="1"/>
      <w:numFmt w:val="lowerRoman"/>
      <w:lvlText w:val="%9."/>
      <w:lvlJc w:val="left"/>
      <w:pPr>
        <w:ind w:left="4104" w:hanging="360"/>
      </w:pPr>
      <w:rPr>
        <w:rFonts w:hint="default"/>
      </w:rPr>
    </w:lvl>
  </w:abstractNum>
  <w:abstractNum w:abstractNumId="20">
    <w:nsid w:val="7BC62CB3"/>
    <w:multiLevelType w:val="multilevel"/>
    <w:tmpl w:val="ECDAF348"/>
    <w:numStyleLink w:val="NumberedList0"/>
  </w:abstractNum>
  <w:num w:numId="1">
    <w:abstractNumId w:val="1"/>
  </w:num>
  <w:num w:numId="2">
    <w:abstractNumId w:val="0"/>
  </w:num>
  <w:num w:numId="3">
    <w:abstractNumId w:val="8"/>
  </w:num>
  <w:num w:numId="4">
    <w:abstractNumId w:val="4"/>
  </w:num>
  <w:num w:numId="5">
    <w:abstractNumId w:val="15"/>
  </w:num>
  <w:num w:numId="6">
    <w:abstractNumId w:val="10"/>
  </w:num>
  <w:num w:numId="7">
    <w:abstractNumId w:val="13"/>
  </w:num>
  <w:num w:numId="8">
    <w:abstractNumId w:val="3"/>
  </w:num>
  <w:num w:numId="9">
    <w:abstractNumId w:val="7"/>
  </w:num>
  <w:num w:numId="10">
    <w:abstractNumId w:val="17"/>
  </w:num>
  <w:num w:numId="11">
    <w:abstractNumId w:val="12"/>
  </w:num>
  <w:num w:numId="12">
    <w:abstractNumId w:val="5"/>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6"/>
  </w:num>
  <w:num w:numId="17">
    <w:abstractNumId w:val="20"/>
  </w:num>
  <w:num w:numId="18">
    <w:abstractNumId w:val="9"/>
  </w:num>
  <w:num w:numId="19">
    <w:abstractNumId w:val="6"/>
  </w:num>
  <w:num w:numId="20">
    <w:abstractNumId w:val="14"/>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mirrorMargins/>
  <w:trackRevisions/>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7D5B"/>
    <w:rsid w:val="000164BA"/>
    <w:rsid w:val="0003640C"/>
    <w:rsid w:val="00047E6E"/>
    <w:rsid w:val="000525A5"/>
    <w:rsid w:val="000534B7"/>
    <w:rsid w:val="00057002"/>
    <w:rsid w:val="00063A4C"/>
    <w:rsid w:val="0007622A"/>
    <w:rsid w:val="0008260B"/>
    <w:rsid w:val="000A6870"/>
    <w:rsid w:val="000C4239"/>
    <w:rsid w:val="000D5753"/>
    <w:rsid w:val="000E5E7C"/>
    <w:rsid w:val="00114843"/>
    <w:rsid w:val="00115CB1"/>
    <w:rsid w:val="001223F5"/>
    <w:rsid w:val="00134A5E"/>
    <w:rsid w:val="001368AD"/>
    <w:rsid w:val="00145C3D"/>
    <w:rsid w:val="001476A4"/>
    <w:rsid w:val="00147B43"/>
    <w:rsid w:val="00164502"/>
    <w:rsid w:val="001656D2"/>
    <w:rsid w:val="001676F8"/>
    <w:rsid w:val="001702BD"/>
    <w:rsid w:val="001825DE"/>
    <w:rsid w:val="00186F2A"/>
    <w:rsid w:val="0019348C"/>
    <w:rsid w:val="00194060"/>
    <w:rsid w:val="001B55BE"/>
    <w:rsid w:val="001C4383"/>
    <w:rsid w:val="001E1791"/>
    <w:rsid w:val="001F2156"/>
    <w:rsid w:val="00204E99"/>
    <w:rsid w:val="002233AF"/>
    <w:rsid w:val="002376F1"/>
    <w:rsid w:val="00242F6F"/>
    <w:rsid w:val="0026232C"/>
    <w:rsid w:val="00263C80"/>
    <w:rsid w:val="00265796"/>
    <w:rsid w:val="00270F71"/>
    <w:rsid w:val="00276F9A"/>
    <w:rsid w:val="0028559C"/>
    <w:rsid w:val="00285D9A"/>
    <w:rsid w:val="00294CB9"/>
    <w:rsid w:val="002A44CB"/>
    <w:rsid w:val="002A4A12"/>
    <w:rsid w:val="002A774E"/>
    <w:rsid w:val="002B6FB7"/>
    <w:rsid w:val="002C52D1"/>
    <w:rsid w:val="00306158"/>
    <w:rsid w:val="00317CA3"/>
    <w:rsid w:val="00337FAB"/>
    <w:rsid w:val="00386263"/>
    <w:rsid w:val="00396C5F"/>
    <w:rsid w:val="003A2292"/>
    <w:rsid w:val="003E46F8"/>
    <w:rsid w:val="003E70AE"/>
    <w:rsid w:val="00414307"/>
    <w:rsid w:val="00421457"/>
    <w:rsid w:val="00424B80"/>
    <w:rsid w:val="004446BE"/>
    <w:rsid w:val="00454AB8"/>
    <w:rsid w:val="004555EA"/>
    <w:rsid w:val="00457923"/>
    <w:rsid w:val="00463C1B"/>
    <w:rsid w:val="00472EC2"/>
    <w:rsid w:val="004842C7"/>
    <w:rsid w:val="004A6E82"/>
    <w:rsid w:val="004B47CC"/>
    <w:rsid w:val="0051674E"/>
    <w:rsid w:val="00521ECD"/>
    <w:rsid w:val="00524FCA"/>
    <w:rsid w:val="00540A36"/>
    <w:rsid w:val="00580887"/>
    <w:rsid w:val="005A22B1"/>
    <w:rsid w:val="005A2E2C"/>
    <w:rsid w:val="005D083B"/>
    <w:rsid w:val="005D1344"/>
    <w:rsid w:val="005D5E12"/>
    <w:rsid w:val="005E1B45"/>
    <w:rsid w:val="005F1715"/>
    <w:rsid w:val="005F58C5"/>
    <w:rsid w:val="00604F86"/>
    <w:rsid w:val="00626D32"/>
    <w:rsid w:val="00643626"/>
    <w:rsid w:val="006700C9"/>
    <w:rsid w:val="00676F41"/>
    <w:rsid w:val="00684EF0"/>
    <w:rsid w:val="006A07AC"/>
    <w:rsid w:val="006E0FC2"/>
    <w:rsid w:val="006F7A98"/>
    <w:rsid w:val="00724141"/>
    <w:rsid w:val="00731015"/>
    <w:rsid w:val="00733AC9"/>
    <w:rsid w:val="0074764A"/>
    <w:rsid w:val="00752D7D"/>
    <w:rsid w:val="00773AC2"/>
    <w:rsid w:val="0077762E"/>
    <w:rsid w:val="00781621"/>
    <w:rsid w:val="00784BB6"/>
    <w:rsid w:val="007B4626"/>
    <w:rsid w:val="007B678D"/>
    <w:rsid w:val="007F4EE9"/>
    <w:rsid w:val="008638F7"/>
    <w:rsid w:val="00864793"/>
    <w:rsid w:val="00880FBA"/>
    <w:rsid w:val="0088277B"/>
    <w:rsid w:val="00890620"/>
    <w:rsid w:val="008C1B50"/>
    <w:rsid w:val="008E0009"/>
    <w:rsid w:val="008E192B"/>
    <w:rsid w:val="008E37A1"/>
    <w:rsid w:val="008F7C8E"/>
    <w:rsid w:val="009152B4"/>
    <w:rsid w:val="00920B8B"/>
    <w:rsid w:val="009441BE"/>
    <w:rsid w:val="00951A69"/>
    <w:rsid w:val="009709E1"/>
    <w:rsid w:val="00971830"/>
    <w:rsid w:val="009814F3"/>
    <w:rsid w:val="00994FEF"/>
    <w:rsid w:val="009B5676"/>
    <w:rsid w:val="009D011A"/>
    <w:rsid w:val="009D4612"/>
    <w:rsid w:val="009F473B"/>
    <w:rsid w:val="00A10706"/>
    <w:rsid w:val="00A17BCE"/>
    <w:rsid w:val="00A66F67"/>
    <w:rsid w:val="00A739CD"/>
    <w:rsid w:val="00A75C7D"/>
    <w:rsid w:val="00A76CE9"/>
    <w:rsid w:val="00A97F49"/>
    <w:rsid w:val="00AC49EA"/>
    <w:rsid w:val="00AC7F85"/>
    <w:rsid w:val="00AE55E8"/>
    <w:rsid w:val="00B10E47"/>
    <w:rsid w:val="00B22816"/>
    <w:rsid w:val="00B32F3A"/>
    <w:rsid w:val="00B40610"/>
    <w:rsid w:val="00B50784"/>
    <w:rsid w:val="00B5179E"/>
    <w:rsid w:val="00B63C7E"/>
    <w:rsid w:val="00B710EC"/>
    <w:rsid w:val="00B74511"/>
    <w:rsid w:val="00B7580A"/>
    <w:rsid w:val="00B77779"/>
    <w:rsid w:val="00BB3FF9"/>
    <w:rsid w:val="00BC06F5"/>
    <w:rsid w:val="00BE775D"/>
    <w:rsid w:val="00BF3510"/>
    <w:rsid w:val="00C04ACA"/>
    <w:rsid w:val="00C12827"/>
    <w:rsid w:val="00C15F32"/>
    <w:rsid w:val="00C425CA"/>
    <w:rsid w:val="00C75BE8"/>
    <w:rsid w:val="00C814AE"/>
    <w:rsid w:val="00C82287"/>
    <w:rsid w:val="00C84117"/>
    <w:rsid w:val="00C84506"/>
    <w:rsid w:val="00C84AAE"/>
    <w:rsid w:val="00CA2D46"/>
    <w:rsid w:val="00CA46CC"/>
    <w:rsid w:val="00CB2919"/>
    <w:rsid w:val="00CB3138"/>
    <w:rsid w:val="00CB507E"/>
    <w:rsid w:val="00CB6A73"/>
    <w:rsid w:val="00CB7E75"/>
    <w:rsid w:val="00D3214C"/>
    <w:rsid w:val="00D433A0"/>
    <w:rsid w:val="00D51C27"/>
    <w:rsid w:val="00D557E9"/>
    <w:rsid w:val="00D564B4"/>
    <w:rsid w:val="00D762D4"/>
    <w:rsid w:val="00D8019B"/>
    <w:rsid w:val="00DA47EB"/>
    <w:rsid w:val="00DB1039"/>
    <w:rsid w:val="00DC53B5"/>
    <w:rsid w:val="00DC79D5"/>
    <w:rsid w:val="00DC7C48"/>
    <w:rsid w:val="00DD55E9"/>
    <w:rsid w:val="00DF4BE8"/>
    <w:rsid w:val="00E0762A"/>
    <w:rsid w:val="00E25E3F"/>
    <w:rsid w:val="00E301A5"/>
    <w:rsid w:val="00E3226F"/>
    <w:rsid w:val="00E44353"/>
    <w:rsid w:val="00E46B6C"/>
    <w:rsid w:val="00E47BEB"/>
    <w:rsid w:val="00E93ACA"/>
    <w:rsid w:val="00EA292D"/>
    <w:rsid w:val="00EA2ABD"/>
    <w:rsid w:val="00EF3C7B"/>
    <w:rsid w:val="00F4262E"/>
    <w:rsid w:val="00F47134"/>
    <w:rsid w:val="00F57855"/>
    <w:rsid w:val="00F605B7"/>
    <w:rsid w:val="00F67D5B"/>
    <w:rsid w:val="00F94B2F"/>
    <w:rsid w:val="00FD66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CABCB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6263"/>
    <w:pPr>
      <w:tabs>
        <w:tab w:val="center" w:pos="4320"/>
        <w:tab w:val="right" w:pos="8640"/>
      </w:tabs>
      <w:spacing w:after="120"/>
    </w:pPr>
    <w:rPr>
      <w:rFonts w:ascii="Adobe Garamond Pro" w:hAnsi="Adobe Garamond Pro"/>
      <w:sz w:val="22"/>
      <w:szCs w:val="22"/>
    </w:rPr>
  </w:style>
  <w:style w:type="paragraph" w:styleId="Heading1">
    <w:name w:val="heading 1"/>
    <w:basedOn w:val="Title"/>
    <w:next w:val="Normal"/>
    <w:link w:val="Heading1Char"/>
    <w:uiPriority w:val="9"/>
    <w:qFormat/>
    <w:rsid w:val="00EA2ABD"/>
    <w:pPr>
      <w:framePr w:hSpace="187" w:wrap="around" w:hAnchor="page" w:x="1801" w:y="-719"/>
      <w:tabs>
        <w:tab w:val="clear" w:pos="288"/>
        <w:tab w:val="left" w:pos="270"/>
      </w:tabs>
      <w:ind w:left="180"/>
      <w:outlineLvl w:val="0"/>
    </w:pPr>
  </w:style>
  <w:style w:type="paragraph" w:styleId="Heading2">
    <w:name w:val="heading 2"/>
    <w:next w:val="Normal"/>
    <w:link w:val="Heading2Char"/>
    <w:uiPriority w:val="9"/>
    <w:unhideWhenUsed/>
    <w:qFormat/>
    <w:rsid w:val="005E1B45"/>
    <w:pPr>
      <w:keepNext/>
      <w:keepLines/>
      <w:spacing w:before="480" w:after="120"/>
      <w:outlineLvl w:val="1"/>
    </w:pPr>
    <w:rPr>
      <w:rFonts w:ascii="Futura" w:eastAsia="ＭＳ ゴシック" w:hAnsi="Futura"/>
      <w:bCs/>
      <w:color w:val="4F81BD"/>
      <w:sz w:val="44"/>
      <w:szCs w:val="32"/>
    </w:rPr>
  </w:style>
  <w:style w:type="paragraph" w:styleId="Heading3">
    <w:name w:val="heading 3"/>
    <w:basedOn w:val="Heading2"/>
    <w:next w:val="Normal"/>
    <w:link w:val="Heading3Char"/>
    <w:uiPriority w:val="9"/>
    <w:unhideWhenUsed/>
    <w:qFormat/>
    <w:rsid w:val="00EA2ABD"/>
    <w:pPr>
      <w:spacing w:before="240"/>
      <w:outlineLvl w:val="2"/>
    </w:pPr>
    <w:rPr>
      <w:sz w:val="28"/>
    </w:rPr>
  </w:style>
  <w:style w:type="paragraph" w:styleId="Heading4">
    <w:name w:val="heading 4"/>
    <w:basedOn w:val="Heading3"/>
    <w:next w:val="Normal"/>
    <w:link w:val="Heading4Char"/>
    <w:uiPriority w:val="9"/>
    <w:unhideWhenUsed/>
    <w:qFormat/>
    <w:rsid w:val="00EA2ABD"/>
    <w:pPr>
      <w:outlineLvl w:val="3"/>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A2ABD"/>
    <w:rPr>
      <w:rFonts w:ascii="Futura" w:eastAsia="ＭＳ ゴシック" w:hAnsi="Futura"/>
      <w:color w:val="FFFFFF"/>
      <w:spacing w:val="5"/>
      <w:kern w:val="28"/>
      <w:sz w:val="56"/>
      <w:szCs w:val="52"/>
    </w:rPr>
  </w:style>
  <w:style w:type="character" w:customStyle="1" w:styleId="Heading2Char">
    <w:name w:val="Heading 2 Char"/>
    <w:link w:val="Heading2"/>
    <w:uiPriority w:val="9"/>
    <w:rsid w:val="005E1B45"/>
    <w:rPr>
      <w:rFonts w:ascii="Futura" w:eastAsia="ＭＳ ゴシック" w:hAnsi="Futura"/>
      <w:bCs/>
      <w:color w:val="4F81BD"/>
      <w:sz w:val="44"/>
      <w:szCs w:val="32"/>
    </w:rPr>
  </w:style>
  <w:style w:type="character" w:customStyle="1" w:styleId="headerfooter">
    <w:name w:val="header footer"/>
    <w:uiPriority w:val="1"/>
    <w:qFormat/>
    <w:rsid w:val="00BB3FF9"/>
    <w:rPr>
      <w:rFonts w:ascii="Verdana" w:hAnsi="Verdana"/>
      <w:color w:val="A6A6A6"/>
      <w:sz w:val="20"/>
    </w:rPr>
  </w:style>
  <w:style w:type="character" w:customStyle="1" w:styleId="headerfooteritalic">
    <w:name w:val="header footer italic"/>
    <w:uiPriority w:val="1"/>
    <w:qFormat/>
    <w:rsid w:val="00BB3FF9"/>
    <w:rPr>
      <w:rFonts w:ascii="Verdana" w:hAnsi="Verdana"/>
      <w:i/>
      <w:color w:val="A6A6A6"/>
      <w:sz w:val="20"/>
    </w:rPr>
  </w:style>
  <w:style w:type="paragraph" w:styleId="Title">
    <w:name w:val="Title"/>
    <w:basedOn w:val="Normal"/>
    <w:next w:val="Normal"/>
    <w:link w:val="TitleChar"/>
    <w:uiPriority w:val="10"/>
    <w:qFormat/>
    <w:rsid w:val="00D433A0"/>
    <w:pPr>
      <w:tabs>
        <w:tab w:val="left" w:pos="288"/>
      </w:tabs>
      <w:ind w:left="288" w:right="288"/>
      <w:contextualSpacing/>
    </w:pPr>
    <w:rPr>
      <w:rFonts w:ascii="Futura" w:eastAsia="ＭＳ ゴシック" w:hAnsi="Futura"/>
      <w:color w:val="FFFFFF"/>
      <w:spacing w:val="5"/>
      <w:kern w:val="28"/>
      <w:sz w:val="56"/>
      <w:szCs w:val="52"/>
    </w:rPr>
  </w:style>
  <w:style w:type="character" w:customStyle="1" w:styleId="TitleChar">
    <w:name w:val="Title Char"/>
    <w:link w:val="Title"/>
    <w:uiPriority w:val="10"/>
    <w:rsid w:val="00D433A0"/>
    <w:rPr>
      <w:rFonts w:ascii="Futura" w:eastAsia="ＭＳ ゴシック" w:hAnsi="Futura"/>
      <w:color w:val="FFFFFF"/>
      <w:spacing w:val="5"/>
      <w:kern w:val="28"/>
      <w:sz w:val="56"/>
      <w:szCs w:val="52"/>
    </w:rPr>
  </w:style>
  <w:style w:type="character" w:customStyle="1" w:styleId="Heading3Char">
    <w:name w:val="Heading 3 Char"/>
    <w:link w:val="Heading3"/>
    <w:uiPriority w:val="9"/>
    <w:rsid w:val="00EA2ABD"/>
    <w:rPr>
      <w:rFonts w:ascii="Futura" w:eastAsia="ＭＳ ゴシック" w:hAnsi="Futura"/>
      <w:bCs/>
      <w:color w:val="4F81BD"/>
      <w:sz w:val="28"/>
      <w:szCs w:val="32"/>
    </w:rPr>
  </w:style>
  <w:style w:type="character" w:styleId="PageNumber">
    <w:name w:val="page number"/>
    <w:uiPriority w:val="99"/>
    <w:semiHidden/>
    <w:unhideWhenUsed/>
    <w:rsid w:val="00F67D5B"/>
  </w:style>
  <w:style w:type="paragraph" w:customStyle="1" w:styleId="Authorname">
    <w:name w:val="Author name"/>
    <w:basedOn w:val="Title"/>
    <w:qFormat/>
    <w:rsid w:val="00773AC2"/>
    <w:rPr>
      <w:sz w:val="22"/>
    </w:rPr>
  </w:style>
  <w:style w:type="paragraph" w:customStyle="1" w:styleId="code">
    <w:name w:val="code"/>
    <w:basedOn w:val="Normal"/>
    <w:next w:val="Normal"/>
    <w:qFormat/>
    <w:rsid w:val="00BB3FF9"/>
    <w:pPr>
      <w:pBdr>
        <w:top w:val="single" w:sz="2" w:space="4" w:color="FFFFFF"/>
        <w:left w:val="single" w:sz="2" w:space="12" w:color="FFFFFF"/>
        <w:bottom w:val="single" w:sz="2" w:space="4" w:color="FFFFFF"/>
        <w:right w:val="single" w:sz="2" w:space="12" w:color="FFFFFF"/>
      </w:pBdr>
      <w:shd w:val="clear" w:color="auto" w:fill="E0E0E0"/>
      <w:ind w:left="288" w:right="288"/>
      <w:contextualSpacing/>
    </w:pPr>
    <w:rPr>
      <w:rFonts w:ascii="Menlo Regular" w:hAnsi="Menlo Regular"/>
      <w:sz w:val="18"/>
    </w:rPr>
  </w:style>
  <w:style w:type="paragraph" w:customStyle="1" w:styleId="Note">
    <w:name w:val="Note"/>
    <w:basedOn w:val="Normal"/>
    <w:qFormat/>
    <w:rsid w:val="005D1344"/>
    <w:pPr>
      <w:pBdr>
        <w:top w:val="dotted" w:sz="4" w:space="10" w:color="auto"/>
        <w:left w:val="dotted" w:sz="4" w:space="12" w:color="auto"/>
        <w:bottom w:val="dotted" w:sz="4" w:space="10" w:color="auto"/>
        <w:right w:val="dotted" w:sz="4" w:space="12" w:color="auto"/>
      </w:pBdr>
      <w:shd w:val="clear" w:color="auto" w:fill="E6E6E6"/>
      <w:spacing w:before="240" w:after="240"/>
      <w:ind w:left="288" w:right="288"/>
    </w:pPr>
  </w:style>
  <w:style w:type="paragraph" w:customStyle="1" w:styleId="Image">
    <w:name w:val="Image"/>
    <w:basedOn w:val="Normal"/>
    <w:qFormat/>
    <w:rsid w:val="00A66F67"/>
    <w:pPr>
      <w:spacing w:after="240"/>
      <w:jc w:val="center"/>
    </w:pPr>
  </w:style>
  <w:style w:type="character" w:customStyle="1" w:styleId="Imageborder">
    <w:name w:val="Image border"/>
    <w:uiPriority w:val="1"/>
    <w:qFormat/>
    <w:rsid w:val="009B5676"/>
    <w:rPr>
      <w:bdr w:val="single" w:sz="6" w:space="0" w:color="auto"/>
    </w:rPr>
  </w:style>
  <w:style w:type="character" w:styleId="Hyperlink">
    <w:name w:val="Hyperlink"/>
    <w:uiPriority w:val="99"/>
    <w:unhideWhenUsed/>
    <w:rsid w:val="00EA2ABD"/>
    <w:rPr>
      <w:color w:val="4F81BD"/>
      <w:u w:val="single"/>
    </w:rPr>
  </w:style>
  <w:style w:type="paragraph" w:customStyle="1" w:styleId="textbullets">
    <w:name w:val="text bullets"/>
    <w:basedOn w:val="Normal"/>
    <w:qFormat/>
    <w:rsid w:val="008E192B"/>
    <w:pPr>
      <w:numPr>
        <w:numId w:val="3"/>
      </w:numPr>
      <w:tabs>
        <w:tab w:val="clear" w:pos="4320"/>
        <w:tab w:val="left" w:pos="180"/>
      </w:tabs>
      <w:ind w:left="216" w:hanging="216"/>
    </w:pPr>
    <w:rPr>
      <w:szCs w:val="20"/>
    </w:rPr>
  </w:style>
  <w:style w:type="numbering" w:customStyle="1" w:styleId="NumberedList0">
    <w:name w:val="Numbered List"/>
    <w:uiPriority w:val="99"/>
    <w:rsid w:val="00CB507E"/>
    <w:pPr>
      <w:numPr>
        <w:numId w:val="16"/>
      </w:numPr>
    </w:pPr>
  </w:style>
  <w:style w:type="paragraph" w:styleId="Header">
    <w:name w:val="header"/>
    <w:basedOn w:val="Normal"/>
    <w:link w:val="HeaderChar"/>
    <w:uiPriority w:val="99"/>
    <w:unhideWhenUsed/>
    <w:qFormat/>
    <w:rsid w:val="009152B4"/>
    <w:pPr>
      <w:tabs>
        <w:tab w:val="clear" w:pos="4320"/>
        <w:tab w:val="clear" w:pos="8640"/>
        <w:tab w:val="center" w:pos="2790"/>
        <w:tab w:val="right" w:pos="8010"/>
      </w:tabs>
    </w:pPr>
  </w:style>
  <w:style w:type="character" w:customStyle="1" w:styleId="HeaderChar">
    <w:name w:val="Header Char"/>
    <w:link w:val="Header"/>
    <w:uiPriority w:val="99"/>
    <w:rsid w:val="009152B4"/>
    <w:rPr>
      <w:rFonts w:ascii="Verdana" w:hAnsi="Verdana"/>
      <w:sz w:val="18"/>
      <w:szCs w:val="22"/>
    </w:rPr>
  </w:style>
  <w:style w:type="paragraph" w:styleId="BalloonText">
    <w:name w:val="Balloon Text"/>
    <w:basedOn w:val="Normal"/>
    <w:link w:val="BalloonTextChar"/>
    <w:uiPriority w:val="99"/>
    <w:semiHidden/>
    <w:unhideWhenUsed/>
    <w:rsid w:val="00B32F3A"/>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B32F3A"/>
    <w:rPr>
      <w:rFonts w:ascii="Lucida Grande" w:hAnsi="Lucida Grande" w:cs="Lucida Grande"/>
      <w:sz w:val="18"/>
      <w:szCs w:val="18"/>
    </w:rPr>
  </w:style>
  <w:style w:type="paragraph" w:customStyle="1" w:styleId="Normalindented">
    <w:name w:val="Normal indented"/>
    <w:basedOn w:val="Normal"/>
    <w:qFormat/>
    <w:rsid w:val="008E192B"/>
    <w:pPr>
      <w:ind w:left="216"/>
    </w:pPr>
  </w:style>
  <w:style w:type="table" w:styleId="TableGrid">
    <w:name w:val="Table Grid"/>
    <w:basedOn w:val="TableNormal"/>
    <w:uiPriority w:val="59"/>
    <w:rsid w:val="00337F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gspace">
    <w:name w:val="Big space"/>
    <w:basedOn w:val="Normal"/>
    <w:qFormat/>
    <w:rsid w:val="00773AC2"/>
    <w:pPr>
      <w:spacing w:after="840"/>
    </w:pPr>
  </w:style>
  <w:style w:type="paragraph" w:customStyle="1" w:styleId="BeforeList">
    <w:name w:val="Before List"/>
    <w:basedOn w:val="Normal"/>
    <w:qFormat/>
    <w:rsid w:val="00D51C27"/>
    <w:pPr>
      <w:numPr>
        <w:numId w:val="22"/>
      </w:numPr>
      <w:ind w:left="0"/>
    </w:pPr>
  </w:style>
  <w:style w:type="numbering" w:customStyle="1" w:styleId="Numberedlist">
    <w:name w:val="Numbered list"/>
    <w:uiPriority w:val="99"/>
    <w:rsid w:val="00994FEF"/>
    <w:pPr>
      <w:numPr>
        <w:numId w:val="13"/>
      </w:numPr>
    </w:pPr>
  </w:style>
  <w:style w:type="paragraph" w:customStyle="1" w:styleId="ListLevel1">
    <w:name w:val="List Level 1"/>
    <w:basedOn w:val="Normal"/>
    <w:qFormat/>
    <w:rsid w:val="00D51C27"/>
    <w:pPr>
      <w:numPr>
        <w:ilvl w:val="1"/>
        <w:numId w:val="22"/>
      </w:numPr>
      <w:ind w:left="216" w:hanging="216"/>
    </w:pPr>
  </w:style>
  <w:style w:type="paragraph" w:customStyle="1" w:styleId="ListLevel2">
    <w:name w:val="List Level 2"/>
    <w:basedOn w:val="ListLevel1"/>
    <w:qFormat/>
    <w:rsid w:val="009441BE"/>
    <w:pPr>
      <w:numPr>
        <w:ilvl w:val="2"/>
      </w:numPr>
      <w:tabs>
        <w:tab w:val="clear" w:pos="4320"/>
        <w:tab w:val="clear" w:pos="8640"/>
      </w:tabs>
    </w:pPr>
  </w:style>
  <w:style w:type="numbering" w:customStyle="1" w:styleId="NewList">
    <w:name w:val="New List"/>
    <w:uiPriority w:val="99"/>
    <w:rsid w:val="00E44353"/>
    <w:pPr>
      <w:numPr>
        <w:numId w:val="19"/>
      </w:numPr>
    </w:pPr>
  </w:style>
  <w:style w:type="character" w:customStyle="1" w:styleId="codeinline">
    <w:name w:val="code inline"/>
    <w:uiPriority w:val="1"/>
    <w:qFormat/>
    <w:rsid w:val="00752D7D"/>
    <w:rPr>
      <w:rFonts w:ascii="Menlo Regular" w:hAnsi="Menlo Regular"/>
      <w:sz w:val="18"/>
    </w:rPr>
  </w:style>
  <w:style w:type="character" w:customStyle="1" w:styleId="Heading4Char">
    <w:name w:val="Heading 4 Char"/>
    <w:link w:val="Heading4"/>
    <w:uiPriority w:val="9"/>
    <w:rsid w:val="00EA2ABD"/>
    <w:rPr>
      <w:rFonts w:ascii="Futura" w:eastAsia="ＭＳ ゴシック" w:hAnsi="Futura"/>
      <w:bCs/>
      <w:sz w:val="24"/>
      <w:szCs w:val="32"/>
    </w:rPr>
  </w:style>
  <w:style w:type="paragraph" w:styleId="DocumentMap">
    <w:name w:val="Document Map"/>
    <w:basedOn w:val="Normal"/>
    <w:link w:val="DocumentMapChar"/>
    <w:uiPriority w:val="99"/>
    <w:semiHidden/>
    <w:unhideWhenUsed/>
    <w:rsid w:val="00CB3138"/>
    <w:pPr>
      <w:spacing w:after="0"/>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CB3138"/>
    <w:rPr>
      <w:rFonts w:ascii="Lucida Grande" w:hAnsi="Lucida Grande" w:cs="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6263"/>
    <w:pPr>
      <w:tabs>
        <w:tab w:val="center" w:pos="4320"/>
        <w:tab w:val="right" w:pos="8640"/>
      </w:tabs>
      <w:spacing w:after="120"/>
    </w:pPr>
    <w:rPr>
      <w:rFonts w:ascii="Adobe Garamond Pro" w:hAnsi="Adobe Garamond Pro"/>
      <w:sz w:val="22"/>
      <w:szCs w:val="22"/>
    </w:rPr>
  </w:style>
  <w:style w:type="paragraph" w:styleId="Heading1">
    <w:name w:val="heading 1"/>
    <w:basedOn w:val="Title"/>
    <w:next w:val="Normal"/>
    <w:link w:val="Heading1Char"/>
    <w:uiPriority w:val="9"/>
    <w:qFormat/>
    <w:rsid w:val="00EA2ABD"/>
    <w:pPr>
      <w:framePr w:hSpace="187" w:wrap="around" w:hAnchor="page" w:x="1801" w:y="-719"/>
      <w:tabs>
        <w:tab w:val="clear" w:pos="288"/>
        <w:tab w:val="left" w:pos="270"/>
      </w:tabs>
      <w:ind w:left="180"/>
      <w:outlineLvl w:val="0"/>
    </w:pPr>
  </w:style>
  <w:style w:type="paragraph" w:styleId="Heading2">
    <w:name w:val="heading 2"/>
    <w:next w:val="Normal"/>
    <w:link w:val="Heading2Char"/>
    <w:uiPriority w:val="9"/>
    <w:unhideWhenUsed/>
    <w:qFormat/>
    <w:rsid w:val="005E1B45"/>
    <w:pPr>
      <w:keepNext/>
      <w:keepLines/>
      <w:spacing w:before="480" w:after="120"/>
      <w:outlineLvl w:val="1"/>
    </w:pPr>
    <w:rPr>
      <w:rFonts w:ascii="Futura" w:eastAsia="ＭＳ ゴシック" w:hAnsi="Futura"/>
      <w:bCs/>
      <w:color w:val="4F81BD"/>
      <w:sz w:val="44"/>
      <w:szCs w:val="32"/>
    </w:rPr>
  </w:style>
  <w:style w:type="paragraph" w:styleId="Heading3">
    <w:name w:val="heading 3"/>
    <w:basedOn w:val="Heading2"/>
    <w:next w:val="Normal"/>
    <w:link w:val="Heading3Char"/>
    <w:uiPriority w:val="9"/>
    <w:unhideWhenUsed/>
    <w:qFormat/>
    <w:rsid w:val="00EA2ABD"/>
    <w:pPr>
      <w:spacing w:before="240"/>
      <w:outlineLvl w:val="2"/>
    </w:pPr>
    <w:rPr>
      <w:sz w:val="28"/>
    </w:rPr>
  </w:style>
  <w:style w:type="paragraph" w:styleId="Heading4">
    <w:name w:val="heading 4"/>
    <w:basedOn w:val="Heading3"/>
    <w:next w:val="Normal"/>
    <w:link w:val="Heading4Char"/>
    <w:uiPriority w:val="9"/>
    <w:unhideWhenUsed/>
    <w:qFormat/>
    <w:rsid w:val="00EA2ABD"/>
    <w:pPr>
      <w:outlineLvl w:val="3"/>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A2ABD"/>
    <w:rPr>
      <w:rFonts w:ascii="Futura" w:eastAsia="ＭＳ ゴシック" w:hAnsi="Futura"/>
      <w:color w:val="FFFFFF"/>
      <w:spacing w:val="5"/>
      <w:kern w:val="28"/>
      <w:sz w:val="56"/>
      <w:szCs w:val="52"/>
    </w:rPr>
  </w:style>
  <w:style w:type="character" w:customStyle="1" w:styleId="Heading2Char">
    <w:name w:val="Heading 2 Char"/>
    <w:link w:val="Heading2"/>
    <w:uiPriority w:val="9"/>
    <w:rsid w:val="005E1B45"/>
    <w:rPr>
      <w:rFonts w:ascii="Futura" w:eastAsia="ＭＳ ゴシック" w:hAnsi="Futura"/>
      <w:bCs/>
      <w:color w:val="4F81BD"/>
      <w:sz w:val="44"/>
      <w:szCs w:val="32"/>
    </w:rPr>
  </w:style>
  <w:style w:type="character" w:customStyle="1" w:styleId="headerfooter">
    <w:name w:val="header footer"/>
    <w:uiPriority w:val="1"/>
    <w:qFormat/>
    <w:rsid w:val="00BB3FF9"/>
    <w:rPr>
      <w:rFonts w:ascii="Verdana" w:hAnsi="Verdana"/>
      <w:color w:val="A6A6A6"/>
      <w:sz w:val="20"/>
    </w:rPr>
  </w:style>
  <w:style w:type="character" w:customStyle="1" w:styleId="headerfooteritalic">
    <w:name w:val="header footer italic"/>
    <w:uiPriority w:val="1"/>
    <w:qFormat/>
    <w:rsid w:val="00BB3FF9"/>
    <w:rPr>
      <w:rFonts w:ascii="Verdana" w:hAnsi="Verdana"/>
      <w:i/>
      <w:color w:val="A6A6A6"/>
      <w:sz w:val="20"/>
    </w:rPr>
  </w:style>
  <w:style w:type="paragraph" w:styleId="Title">
    <w:name w:val="Title"/>
    <w:basedOn w:val="Normal"/>
    <w:next w:val="Normal"/>
    <w:link w:val="TitleChar"/>
    <w:uiPriority w:val="10"/>
    <w:qFormat/>
    <w:rsid w:val="00D433A0"/>
    <w:pPr>
      <w:tabs>
        <w:tab w:val="left" w:pos="288"/>
      </w:tabs>
      <w:ind w:left="288" w:right="288"/>
      <w:contextualSpacing/>
    </w:pPr>
    <w:rPr>
      <w:rFonts w:ascii="Futura" w:eastAsia="ＭＳ ゴシック" w:hAnsi="Futura"/>
      <w:color w:val="FFFFFF"/>
      <w:spacing w:val="5"/>
      <w:kern w:val="28"/>
      <w:sz w:val="56"/>
      <w:szCs w:val="52"/>
    </w:rPr>
  </w:style>
  <w:style w:type="character" w:customStyle="1" w:styleId="TitleChar">
    <w:name w:val="Title Char"/>
    <w:link w:val="Title"/>
    <w:uiPriority w:val="10"/>
    <w:rsid w:val="00D433A0"/>
    <w:rPr>
      <w:rFonts w:ascii="Futura" w:eastAsia="ＭＳ ゴシック" w:hAnsi="Futura"/>
      <w:color w:val="FFFFFF"/>
      <w:spacing w:val="5"/>
      <w:kern w:val="28"/>
      <w:sz w:val="56"/>
      <w:szCs w:val="52"/>
    </w:rPr>
  </w:style>
  <w:style w:type="character" w:customStyle="1" w:styleId="Heading3Char">
    <w:name w:val="Heading 3 Char"/>
    <w:link w:val="Heading3"/>
    <w:uiPriority w:val="9"/>
    <w:rsid w:val="00EA2ABD"/>
    <w:rPr>
      <w:rFonts w:ascii="Futura" w:eastAsia="ＭＳ ゴシック" w:hAnsi="Futura"/>
      <w:bCs/>
      <w:color w:val="4F81BD"/>
      <w:sz w:val="28"/>
      <w:szCs w:val="32"/>
    </w:rPr>
  </w:style>
  <w:style w:type="character" w:styleId="PageNumber">
    <w:name w:val="page number"/>
    <w:uiPriority w:val="99"/>
    <w:semiHidden/>
    <w:unhideWhenUsed/>
    <w:rsid w:val="00F67D5B"/>
  </w:style>
  <w:style w:type="paragraph" w:customStyle="1" w:styleId="Authorname">
    <w:name w:val="Author name"/>
    <w:basedOn w:val="Title"/>
    <w:qFormat/>
    <w:rsid w:val="00773AC2"/>
    <w:rPr>
      <w:sz w:val="22"/>
    </w:rPr>
  </w:style>
  <w:style w:type="paragraph" w:customStyle="1" w:styleId="code">
    <w:name w:val="code"/>
    <w:basedOn w:val="Normal"/>
    <w:next w:val="Normal"/>
    <w:qFormat/>
    <w:rsid w:val="00BB3FF9"/>
    <w:pPr>
      <w:pBdr>
        <w:top w:val="single" w:sz="2" w:space="4" w:color="FFFFFF"/>
        <w:left w:val="single" w:sz="2" w:space="12" w:color="FFFFFF"/>
        <w:bottom w:val="single" w:sz="2" w:space="4" w:color="FFFFFF"/>
        <w:right w:val="single" w:sz="2" w:space="12" w:color="FFFFFF"/>
      </w:pBdr>
      <w:shd w:val="clear" w:color="auto" w:fill="E0E0E0"/>
      <w:ind w:left="288" w:right="288"/>
      <w:contextualSpacing/>
    </w:pPr>
    <w:rPr>
      <w:rFonts w:ascii="Menlo Regular" w:hAnsi="Menlo Regular"/>
      <w:sz w:val="18"/>
    </w:rPr>
  </w:style>
  <w:style w:type="paragraph" w:customStyle="1" w:styleId="Note">
    <w:name w:val="Note"/>
    <w:basedOn w:val="Normal"/>
    <w:qFormat/>
    <w:rsid w:val="005D1344"/>
    <w:pPr>
      <w:pBdr>
        <w:top w:val="dotted" w:sz="4" w:space="10" w:color="auto"/>
        <w:left w:val="dotted" w:sz="4" w:space="12" w:color="auto"/>
        <w:bottom w:val="dotted" w:sz="4" w:space="10" w:color="auto"/>
        <w:right w:val="dotted" w:sz="4" w:space="12" w:color="auto"/>
      </w:pBdr>
      <w:shd w:val="clear" w:color="auto" w:fill="E6E6E6"/>
      <w:spacing w:before="240" w:after="240"/>
      <w:ind w:left="288" w:right="288"/>
    </w:pPr>
  </w:style>
  <w:style w:type="paragraph" w:customStyle="1" w:styleId="Image">
    <w:name w:val="Image"/>
    <w:basedOn w:val="Normal"/>
    <w:qFormat/>
    <w:rsid w:val="00A66F67"/>
    <w:pPr>
      <w:spacing w:after="240"/>
      <w:jc w:val="center"/>
    </w:pPr>
  </w:style>
  <w:style w:type="character" w:customStyle="1" w:styleId="Imageborder">
    <w:name w:val="Image border"/>
    <w:uiPriority w:val="1"/>
    <w:qFormat/>
    <w:rsid w:val="009B5676"/>
    <w:rPr>
      <w:bdr w:val="single" w:sz="6" w:space="0" w:color="auto"/>
    </w:rPr>
  </w:style>
  <w:style w:type="character" w:styleId="Hyperlink">
    <w:name w:val="Hyperlink"/>
    <w:uiPriority w:val="99"/>
    <w:unhideWhenUsed/>
    <w:rsid w:val="00EA2ABD"/>
    <w:rPr>
      <w:color w:val="4F81BD"/>
      <w:u w:val="single"/>
    </w:rPr>
  </w:style>
  <w:style w:type="paragraph" w:customStyle="1" w:styleId="textbullets">
    <w:name w:val="text bullets"/>
    <w:basedOn w:val="Normal"/>
    <w:qFormat/>
    <w:rsid w:val="008E192B"/>
    <w:pPr>
      <w:numPr>
        <w:numId w:val="3"/>
      </w:numPr>
      <w:tabs>
        <w:tab w:val="clear" w:pos="4320"/>
        <w:tab w:val="left" w:pos="180"/>
      </w:tabs>
      <w:ind w:left="216" w:hanging="216"/>
    </w:pPr>
    <w:rPr>
      <w:szCs w:val="20"/>
    </w:rPr>
  </w:style>
  <w:style w:type="numbering" w:customStyle="1" w:styleId="NumberedList0">
    <w:name w:val="Numbered List"/>
    <w:uiPriority w:val="99"/>
    <w:rsid w:val="00CB507E"/>
    <w:pPr>
      <w:numPr>
        <w:numId w:val="16"/>
      </w:numPr>
    </w:pPr>
  </w:style>
  <w:style w:type="paragraph" w:styleId="Header">
    <w:name w:val="header"/>
    <w:basedOn w:val="Normal"/>
    <w:link w:val="HeaderChar"/>
    <w:uiPriority w:val="99"/>
    <w:unhideWhenUsed/>
    <w:qFormat/>
    <w:rsid w:val="009152B4"/>
    <w:pPr>
      <w:tabs>
        <w:tab w:val="clear" w:pos="4320"/>
        <w:tab w:val="clear" w:pos="8640"/>
        <w:tab w:val="center" w:pos="2790"/>
        <w:tab w:val="right" w:pos="8010"/>
      </w:tabs>
    </w:pPr>
  </w:style>
  <w:style w:type="character" w:customStyle="1" w:styleId="HeaderChar">
    <w:name w:val="Header Char"/>
    <w:link w:val="Header"/>
    <w:uiPriority w:val="99"/>
    <w:rsid w:val="009152B4"/>
    <w:rPr>
      <w:rFonts w:ascii="Verdana" w:hAnsi="Verdana"/>
      <w:sz w:val="18"/>
      <w:szCs w:val="22"/>
    </w:rPr>
  </w:style>
  <w:style w:type="paragraph" w:styleId="BalloonText">
    <w:name w:val="Balloon Text"/>
    <w:basedOn w:val="Normal"/>
    <w:link w:val="BalloonTextChar"/>
    <w:uiPriority w:val="99"/>
    <w:semiHidden/>
    <w:unhideWhenUsed/>
    <w:rsid w:val="00B32F3A"/>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B32F3A"/>
    <w:rPr>
      <w:rFonts w:ascii="Lucida Grande" w:hAnsi="Lucida Grande" w:cs="Lucida Grande"/>
      <w:sz w:val="18"/>
      <w:szCs w:val="18"/>
    </w:rPr>
  </w:style>
  <w:style w:type="paragraph" w:customStyle="1" w:styleId="Normalindented">
    <w:name w:val="Normal indented"/>
    <w:basedOn w:val="Normal"/>
    <w:qFormat/>
    <w:rsid w:val="008E192B"/>
    <w:pPr>
      <w:ind w:left="216"/>
    </w:pPr>
  </w:style>
  <w:style w:type="table" w:styleId="TableGrid">
    <w:name w:val="Table Grid"/>
    <w:basedOn w:val="TableNormal"/>
    <w:uiPriority w:val="59"/>
    <w:rsid w:val="00337F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gspace">
    <w:name w:val="Big space"/>
    <w:basedOn w:val="Normal"/>
    <w:qFormat/>
    <w:rsid w:val="00773AC2"/>
    <w:pPr>
      <w:spacing w:after="840"/>
    </w:pPr>
  </w:style>
  <w:style w:type="paragraph" w:customStyle="1" w:styleId="BeforeList">
    <w:name w:val="Before List"/>
    <w:basedOn w:val="Normal"/>
    <w:qFormat/>
    <w:rsid w:val="00D51C27"/>
    <w:pPr>
      <w:numPr>
        <w:numId w:val="22"/>
      </w:numPr>
      <w:ind w:left="0"/>
    </w:pPr>
  </w:style>
  <w:style w:type="numbering" w:customStyle="1" w:styleId="Numberedlist">
    <w:name w:val="Numbered list"/>
    <w:uiPriority w:val="99"/>
    <w:rsid w:val="00994FEF"/>
    <w:pPr>
      <w:numPr>
        <w:numId w:val="13"/>
      </w:numPr>
    </w:pPr>
  </w:style>
  <w:style w:type="paragraph" w:customStyle="1" w:styleId="ListLevel1">
    <w:name w:val="List Level 1"/>
    <w:basedOn w:val="Normal"/>
    <w:qFormat/>
    <w:rsid w:val="00D51C27"/>
    <w:pPr>
      <w:numPr>
        <w:ilvl w:val="1"/>
        <w:numId w:val="22"/>
      </w:numPr>
      <w:ind w:left="216" w:hanging="216"/>
    </w:pPr>
  </w:style>
  <w:style w:type="paragraph" w:customStyle="1" w:styleId="ListLevel2">
    <w:name w:val="List Level 2"/>
    <w:basedOn w:val="ListLevel1"/>
    <w:qFormat/>
    <w:rsid w:val="009441BE"/>
    <w:pPr>
      <w:numPr>
        <w:ilvl w:val="2"/>
      </w:numPr>
      <w:tabs>
        <w:tab w:val="clear" w:pos="4320"/>
        <w:tab w:val="clear" w:pos="8640"/>
      </w:tabs>
    </w:pPr>
  </w:style>
  <w:style w:type="numbering" w:customStyle="1" w:styleId="NewList">
    <w:name w:val="New List"/>
    <w:uiPriority w:val="99"/>
    <w:rsid w:val="00E44353"/>
    <w:pPr>
      <w:numPr>
        <w:numId w:val="19"/>
      </w:numPr>
    </w:pPr>
  </w:style>
  <w:style w:type="character" w:customStyle="1" w:styleId="codeinline">
    <w:name w:val="code inline"/>
    <w:uiPriority w:val="1"/>
    <w:qFormat/>
    <w:rsid w:val="00752D7D"/>
    <w:rPr>
      <w:rFonts w:ascii="Menlo Regular" w:hAnsi="Menlo Regular"/>
      <w:sz w:val="18"/>
    </w:rPr>
  </w:style>
  <w:style w:type="character" w:customStyle="1" w:styleId="Heading4Char">
    <w:name w:val="Heading 4 Char"/>
    <w:link w:val="Heading4"/>
    <w:uiPriority w:val="9"/>
    <w:rsid w:val="00EA2ABD"/>
    <w:rPr>
      <w:rFonts w:ascii="Futura" w:eastAsia="ＭＳ ゴシック" w:hAnsi="Futura"/>
      <w:bCs/>
      <w:sz w:val="24"/>
      <w:szCs w:val="32"/>
    </w:rPr>
  </w:style>
  <w:style w:type="paragraph" w:styleId="DocumentMap">
    <w:name w:val="Document Map"/>
    <w:basedOn w:val="Normal"/>
    <w:link w:val="DocumentMapChar"/>
    <w:uiPriority w:val="99"/>
    <w:semiHidden/>
    <w:unhideWhenUsed/>
    <w:rsid w:val="00CB3138"/>
    <w:pPr>
      <w:spacing w:after="0"/>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CB3138"/>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823412">
      <w:bodyDiv w:val="1"/>
      <w:marLeft w:val="0"/>
      <w:marRight w:val="0"/>
      <w:marTop w:val="0"/>
      <w:marBottom w:val="0"/>
      <w:divBdr>
        <w:top w:val="none" w:sz="0" w:space="0" w:color="auto"/>
        <w:left w:val="none" w:sz="0" w:space="0" w:color="auto"/>
        <w:bottom w:val="none" w:sz="0" w:space="0" w:color="auto"/>
        <w:right w:val="none" w:sz="0" w:space="0" w:color="auto"/>
      </w:divBdr>
    </w:div>
    <w:div w:id="7873555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065D05-166E-3D4F-B268-9733B050B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16</Pages>
  <Words>3733</Words>
  <Characters>21281</Characters>
  <Application>Microsoft Macintosh Word</Application>
  <DocSecurity>0</DocSecurity>
  <Lines>177</Lines>
  <Paragraphs>49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Section Heading</vt:lpstr>
    </vt:vector>
  </TitlesOfParts>
  <Company/>
  <LinksUpToDate>false</LinksUpToDate>
  <CharactersWithSpaces>24965</CharactersWithSpaces>
  <SharedDoc>false</SharedDoc>
  <HLinks>
    <vt:vector size="6" baseType="variant">
      <vt:variant>
        <vt:i4>1179756</vt:i4>
      </vt:variant>
      <vt:variant>
        <vt:i4>-1</vt:i4>
      </vt:variant>
      <vt:variant>
        <vt:i4>1026</vt:i4>
      </vt:variant>
      <vt:variant>
        <vt:i4>1</vt:i4>
      </vt:variant>
      <vt:variant>
        <vt:lpwstr>ChapterTitleImage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Coulter</dc:creator>
  <cp:keywords/>
  <dc:description/>
  <cp:lastModifiedBy>Ray Wenderlich</cp:lastModifiedBy>
  <cp:revision>102</cp:revision>
  <dcterms:created xsi:type="dcterms:W3CDTF">2013-06-10T14:58:00Z</dcterms:created>
  <dcterms:modified xsi:type="dcterms:W3CDTF">2013-11-04T19:26:00Z</dcterms:modified>
</cp:coreProperties>
</file>